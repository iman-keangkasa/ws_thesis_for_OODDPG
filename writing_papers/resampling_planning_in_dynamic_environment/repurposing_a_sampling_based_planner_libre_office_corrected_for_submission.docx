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jpg" ContentType="image/jpeg"/>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71.png" ContentType="image/png"/>
  <Override PartName="/word/media/image70.png" ContentType="image/png"/>
  <Override PartName="/word/media/image75.png" ContentType="image/png"/>
  <Override PartName="/word/media/image69.png" ContentType="image/png"/>
  <Override PartName="/word/media/image44.png" ContentType="image/png"/>
  <Override PartName="/word/media/image43.png" ContentType="image/png"/>
  <Override PartName="/word/media/image9.png" ContentType="image/png"/>
  <Override PartName="/word/media/image8.png" ContentType="image/png"/>
  <Override PartName="/word/media/image1.png" ContentType="image/png"/>
  <Override PartName="/word/media/image2.png" ContentType="image/png"/>
  <Override PartName="/word/media/image4.png" ContentType="image/png"/>
  <Override PartName="/word/media/image10.png" ContentType="image/png"/>
  <Override PartName="/word/media/image11.png" ContentType="image/png"/>
  <Override PartName="/word/media/image30.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1.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2.png" ContentType="image/png"/>
  <Override PartName="/word/media/image37.png" ContentType="image/png"/>
  <Override PartName="/word/media/image38.png" ContentType="image/png"/>
  <Override PartName="/word/media/image65.png" ContentType="image/png"/>
  <Override PartName="/word/media/image41.png" ContentType="image/png"/>
  <Override PartName="/word/media/image42.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_rels/.rels" ContentType="application/vnd.openxmlformats-package.relationship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Override PartName="/word/header.xml" ContentType="application/vnd.openxmlformats-officedocument.wordprocessingml.header+xml"/>
  <Override PartName="/word/footer.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telligence2.xml" ContentType="application/vnd.ms-office.intelligence2+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xmlns:a="http://schemas.openxmlformats.org/drawingml/2006/main" xmlns:pic="http://schemas.openxmlformats.org/drawingml/2006/picture" xmlns:a14="http://schemas.microsoft.com/office/drawing/2010/main" mc:Ignorable="w14 wp14 w15">
  <w:background w:color="FFFFFF"/>
  <w:body>
    <w:p xmlns:wp14="http://schemas.microsoft.com/office/word/2010/wordml" w14:paraId="2696687C" wp14:textId="77777777">
      <w:pPr>
        <w:pStyle w:val="Normal"/>
        <w:tabs>
          <w:tab w:val="clear" w:pos="709"/>
          <w:tab w:val="center" w:leader="none" w:pos="4514"/>
          <w:tab w:val="right" w:leader="none" w:pos="9029"/>
        </w:tabs>
        <w:bidi w:val="0"/>
        <w:ind w:left="0" w:right="0" w:firstLine="446"/>
        <w:jc w:val="center"/>
        <w:rPr>
          <w:rFonts w:ascii="Times New Roman" w:hAnsi="Times New Roman" w:cs="Times New Roman"/>
          <w:b/>
          <w:b/>
          <w:bCs/>
          <w:i w:val="false"/>
          <w:i w:val="false"/>
          <w:iCs w:val="false"/>
          <w:sz w:val="32"/>
          <w:szCs w:val="32"/>
          <w:lang w:val="de-DE"/>
        </w:rPr>
      </w:pPr>
      <w:r>
        <w:rPr>
          <w:rFonts w:ascii="Times New Roman" w:hAnsi="Times New Roman" w:cs="Times New Roman"/>
          <w:b/>
          <w:bCs/>
          <w:i w:val="false"/>
          <w:iCs w:val="false"/>
          <w:sz w:val="32"/>
          <w:szCs w:val="32"/>
          <w:lang w:val="de-DE"/>
        </w:rPr>
        <w:t>REPURPOSING A SAMPLING-BASED PLANNER FOR A SIX-DEGREE-OF-FREEDOM MANIPULATOR TO AVOID UNPREDICTABLE OBSTACLES</w:t>
      </w:r>
    </w:p>
    <w:p xmlns:wp14="http://schemas.microsoft.com/office/word/2010/wordml" w14:paraId="672A6659" wp14:textId="77777777">
      <w:pPr>
        <w:pStyle w:val="Normal"/>
        <w:bidi w:val="0"/>
        <w:ind w:left="0" w:right="0" w:firstLine="446"/>
        <w:jc w:val="center"/>
        <w:rPr>
          <w:rFonts w:ascii="Times New Roman" w:hAnsi="Times New Roman" w:cs="Times New Roman"/>
          <w:b/>
          <w:b/>
          <w:bCs/>
          <w:i w:val="false"/>
          <w:i w:val="false"/>
          <w:iCs w:val="false"/>
          <w:sz w:val="32"/>
          <w:szCs w:val="32"/>
          <w:lang w:val="de-DE"/>
        </w:rPr>
      </w:pPr>
      <w:r>
        <w:rPr>
          <w:rFonts w:ascii="Times New Roman" w:hAnsi="Times New Roman" w:cs="Times New Roman"/>
          <w:b/>
          <w:bCs/>
          <w:i w:val="false"/>
          <w:iCs w:val="false"/>
          <w:sz w:val="32"/>
          <w:szCs w:val="32"/>
          <w:lang w:val="de-DE"/>
        </w:rPr>
      </w:r>
    </w:p>
    <w:p xmlns:wp14="http://schemas.microsoft.com/office/word/2010/wordml" w14:paraId="3861F8F9" wp14:textId="77777777">
      <w:pPr>
        <w:pStyle w:val="Normal"/>
        <w:bidi w:val="0"/>
        <w:ind w:left="0" w:right="0" w:firstLine="446"/>
        <w:jc w:val="center"/>
        <w:rPr/>
      </w:pPr>
      <w:r>
        <w:rPr>
          <w:rFonts w:ascii="Times New Roman" w:hAnsi="Times New Roman" w:cs="Times New Roman"/>
          <w:b/>
          <w:bCs/>
          <w:i w:val="false"/>
          <w:iCs w:val="false"/>
          <w:sz w:val="24"/>
          <w:szCs w:val="24"/>
          <w:lang w:val="de-DE"/>
        </w:rPr>
        <w:t>H</w:t>
      </w:r>
      <w:r>
        <w:rPr>
          <w:rFonts w:ascii="Times New Roman" w:hAnsi="Times New Roman" w:cs="Times New Roman"/>
          <w:b/>
          <w:bCs/>
          <w:i w:val="false"/>
          <w:iCs w:val="false"/>
          <w:sz w:val="20"/>
          <w:szCs w:val="20"/>
          <w:lang w:val="de-DE"/>
        </w:rPr>
        <w:t xml:space="preserve">AFIZ </w:t>
      </w:r>
      <w:r>
        <w:rPr>
          <w:rFonts w:ascii="Times New Roman" w:hAnsi="Times New Roman" w:cs="Times New Roman"/>
          <w:b/>
          <w:bCs/>
          <w:i w:val="false"/>
          <w:iCs w:val="false"/>
          <w:sz w:val="24"/>
          <w:szCs w:val="20"/>
          <w:lang w:val="de-DE"/>
        </w:rPr>
        <w:t>I</w:t>
      </w:r>
      <w:r>
        <w:rPr>
          <w:rFonts w:ascii="Times New Roman" w:hAnsi="Times New Roman" w:cs="Times New Roman"/>
          <w:b/>
          <w:bCs/>
          <w:i w:val="false"/>
          <w:iCs w:val="false"/>
          <w:sz w:val="20"/>
          <w:szCs w:val="20"/>
          <w:lang w:val="de-DE"/>
        </w:rPr>
        <w:t>MAN</w:t>
      </w:r>
      <w:r>
        <w:rPr>
          <w:rFonts w:ascii="Times New Roman" w:hAnsi="Times New Roman" w:cs="Times New Roman"/>
          <w:b/>
          <w:bCs/>
          <w:i w:val="false"/>
          <w:iCs w:val="false"/>
          <w:sz w:val="20"/>
          <w:szCs w:val="20"/>
          <w:vertAlign w:val="superscript"/>
          <w:lang w:val="de-DE"/>
        </w:rPr>
        <w:t>1*</w:t>
      </w:r>
      <w:r>
        <w:rPr>
          <w:rFonts w:ascii="Times New Roman" w:hAnsi="Times New Roman" w:cs="Times New Roman"/>
          <w:b/>
          <w:bCs/>
          <w:i w:val="false"/>
          <w:iCs w:val="false"/>
          <w:position w:val="0"/>
          <w:sz w:val="20"/>
          <w:sz w:val="20"/>
          <w:szCs w:val="20"/>
          <w:vertAlign w:val="baseline"/>
          <w:lang w:val="de-DE"/>
        </w:rPr>
        <w:t xml:space="preserve">, </w:t>
      </w:r>
      <w:r>
        <w:rPr>
          <w:rFonts w:ascii="Times New Roman" w:hAnsi="Times New Roman" w:cs="Times New Roman"/>
          <w:b/>
          <w:bCs/>
          <w:i w:val="false"/>
          <w:iCs w:val="false"/>
          <w:position w:val="0"/>
          <w:sz w:val="24"/>
          <w:sz w:val="24"/>
          <w:szCs w:val="20"/>
          <w:vertAlign w:val="baseline"/>
          <w:lang w:val="de-DE"/>
        </w:rPr>
        <w:t>M</w:t>
      </w:r>
      <w:r>
        <w:rPr>
          <w:rFonts w:ascii="Times New Roman" w:hAnsi="Times New Roman" w:cs="Times New Roman"/>
          <w:b/>
          <w:bCs/>
          <w:i w:val="false"/>
          <w:iCs w:val="false"/>
          <w:position w:val="0"/>
          <w:sz w:val="20"/>
          <w:sz w:val="20"/>
          <w:szCs w:val="20"/>
          <w:vertAlign w:val="baseline"/>
          <w:lang w:val="de-DE"/>
        </w:rPr>
        <w:t xml:space="preserve">D </w:t>
      </w:r>
      <w:r>
        <w:rPr>
          <w:rFonts w:ascii="Times New Roman" w:hAnsi="Times New Roman" w:cs="Times New Roman"/>
          <w:b/>
          <w:bCs/>
          <w:i w:val="false"/>
          <w:iCs w:val="false"/>
          <w:position w:val="0"/>
          <w:sz w:val="24"/>
          <w:sz w:val="24"/>
          <w:szCs w:val="20"/>
          <w:vertAlign w:val="baseline"/>
          <w:lang w:val="de-DE"/>
        </w:rPr>
        <w:t>R</w:t>
      </w:r>
      <w:r>
        <w:rPr>
          <w:rFonts w:ascii="Times New Roman" w:hAnsi="Times New Roman" w:cs="Times New Roman"/>
          <w:b/>
          <w:bCs/>
          <w:i w:val="false"/>
          <w:iCs w:val="false"/>
          <w:position w:val="0"/>
          <w:sz w:val="20"/>
          <w:sz w:val="20"/>
          <w:szCs w:val="20"/>
          <w:vertAlign w:val="baseline"/>
          <w:lang w:val="de-DE"/>
        </w:rPr>
        <w:t xml:space="preserve">AISUDDIN </w:t>
      </w:r>
      <w:r>
        <w:rPr>
          <w:rFonts w:ascii="Times New Roman" w:hAnsi="Times New Roman" w:cs="Times New Roman"/>
          <w:b/>
          <w:bCs/>
          <w:i w:val="false"/>
          <w:iCs w:val="false"/>
          <w:position w:val="0"/>
          <w:sz w:val="24"/>
          <w:sz w:val="24"/>
          <w:szCs w:val="20"/>
          <w:vertAlign w:val="baseline"/>
          <w:lang w:val="de-DE"/>
        </w:rPr>
        <w:t>K</w:t>
      </w:r>
      <w:r>
        <w:rPr>
          <w:rFonts w:ascii="Times New Roman" w:hAnsi="Times New Roman" w:cs="Times New Roman"/>
          <w:b/>
          <w:bCs/>
          <w:i w:val="false"/>
          <w:iCs w:val="false"/>
          <w:position w:val="0"/>
          <w:sz w:val="20"/>
          <w:sz w:val="20"/>
          <w:szCs w:val="20"/>
          <w:vertAlign w:val="baseline"/>
          <w:lang w:val="de-DE"/>
        </w:rPr>
        <w:t>HAN</w:t>
      </w:r>
      <w:r>
        <w:rPr>
          <w:rFonts w:ascii="Times New Roman" w:hAnsi="Times New Roman" w:cs="Times New Roman"/>
          <w:b/>
          <w:bCs/>
          <w:i w:val="false"/>
          <w:iCs w:val="false"/>
          <w:sz w:val="20"/>
          <w:szCs w:val="20"/>
          <w:vertAlign w:val="superscript"/>
          <w:lang w:val="de-DE"/>
        </w:rPr>
        <w:t>1</w:t>
      </w:r>
    </w:p>
    <w:p xmlns:wp14="http://schemas.microsoft.com/office/word/2010/wordml" w14:paraId="0A37501D" wp14:textId="77777777">
      <w:pPr>
        <w:pStyle w:val="Normal"/>
        <w:bidi w:val="0"/>
        <w:ind w:left="0" w:right="0" w:hanging="0"/>
        <w:jc w:val="center"/>
        <w:rPr>
          <w:rFonts w:ascii="Times New Roman" w:hAnsi="Times New Roman" w:cs="Times New Roman"/>
          <w:b/>
          <w:b/>
          <w:bCs/>
          <w:i w:val="false"/>
          <w:i w:val="false"/>
          <w:iCs w:val="false"/>
          <w:position w:val="0"/>
          <w:sz w:val="24"/>
          <w:sz w:val="24"/>
          <w:szCs w:val="24"/>
          <w:vertAlign w:val="baseline"/>
          <w:lang w:val="de-DE"/>
        </w:rPr>
      </w:pPr>
      <w:r>
        <w:rPr>
          <w:rFonts w:ascii="Times New Roman" w:hAnsi="Times New Roman" w:cs="Times New Roman"/>
          <w:b/>
          <w:bCs/>
          <w:i w:val="false"/>
          <w:iCs w:val="false"/>
          <w:position w:val="0"/>
          <w:sz w:val="24"/>
          <w:sz w:val="24"/>
          <w:szCs w:val="24"/>
          <w:vertAlign w:val="baseline"/>
          <w:lang w:val="de-DE"/>
        </w:rPr>
      </w:r>
    </w:p>
    <w:p xmlns:wp14="http://schemas.microsoft.com/office/word/2010/wordml" w14:paraId="0220362F" wp14:textId="77777777">
      <w:pPr>
        <w:pStyle w:val="Normal"/>
        <w:bidi w:val="0"/>
        <w:ind w:left="0" w:right="0" w:hanging="0"/>
        <w:jc w:val="center"/>
        <w:rPr/>
      </w:pPr>
      <w:r>
        <w:rPr>
          <w:rFonts w:ascii="Times New Roman" w:hAnsi="Times New Roman" w:cs="Times New Roman"/>
          <w:b w:val="false"/>
          <w:bCs w:val="false"/>
          <w:i/>
          <w:iCs/>
          <w:sz w:val="22"/>
          <w:szCs w:val="22"/>
          <w:vertAlign w:val="superscript"/>
          <w:lang w:val="de-DE"/>
        </w:rPr>
        <w:t>1</w:t>
      </w:r>
      <w:r>
        <w:rPr>
          <w:rFonts w:ascii="Times New Roman" w:hAnsi="Times New Roman" w:cs="Times New Roman"/>
          <w:b w:val="false"/>
          <w:bCs w:val="false"/>
          <w:i/>
          <w:iCs/>
          <w:position w:val="0"/>
          <w:sz w:val="22"/>
          <w:sz w:val="22"/>
          <w:szCs w:val="22"/>
          <w:vertAlign w:val="baseline"/>
          <w:lang w:val="de-DE"/>
        </w:rPr>
        <w:t>Department of Mechatronics Engineering, Kulliyah of Engineering, International Islamic University Malaysia, Kuala Lumpur, Malaysia</w:t>
      </w:r>
    </w:p>
    <w:p xmlns:wp14="http://schemas.microsoft.com/office/word/2010/wordml" w14:paraId="5DAB6C7B" wp14:textId="77777777">
      <w:pPr>
        <w:pStyle w:val="Normal"/>
        <w:bidi w:val="0"/>
        <w:ind w:left="0" w:right="0" w:hanging="0"/>
        <w:jc w:val="center"/>
        <w:rPr>
          <w:rFonts w:ascii="Times New Roman" w:hAnsi="Times New Roman" w:cs="Times New Roman"/>
          <w:b w:val="false"/>
          <w:b w:val="false"/>
          <w:bCs w:val="false"/>
          <w:i/>
          <w:i/>
          <w:iCs/>
          <w:position w:val="0"/>
          <w:sz w:val="22"/>
          <w:sz w:val="22"/>
          <w:szCs w:val="22"/>
          <w:vertAlign w:val="baseline"/>
          <w:lang w:val="de-DE"/>
        </w:rPr>
      </w:pPr>
      <w:r>
        <w:rPr>
          <w:rFonts w:ascii="Times New Roman" w:hAnsi="Times New Roman" w:cs="Times New Roman"/>
          <w:b w:val="false"/>
          <w:bCs w:val="false"/>
          <w:i/>
          <w:iCs/>
          <w:position w:val="0"/>
          <w:sz w:val="22"/>
          <w:sz w:val="22"/>
          <w:szCs w:val="22"/>
          <w:vertAlign w:val="baseline"/>
          <w:lang w:val="de-DE"/>
        </w:rPr>
      </w:r>
    </w:p>
    <w:p xmlns:wp14="http://schemas.microsoft.com/office/word/2010/wordml" w14:paraId="22088CEB" wp14:textId="77777777">
      <w:pPr>
        <w:pStyle w:val="Normal"/>
        <w:bidi w:val="0"/>
        <w:ind w:left="0" w:right="0" w:hanging="0"/>
        <w:jc w:val="center"/>
        <w:rPr>
          <w:rFonts w:ascii="Times New Roman" w:hAnsi="Times New Roman" w:cs="Times New Roman"/>
          <w:b w:val="false"/>
          <w:b w:val="false"/>
          <w:bCs w:val="false"/>
          <w:i/>
          <w:i/>
          <w:iCs/>
          <w:position w:val="0"/>
          <w:sz w:val="22"/>
          <w:sz w:val="22"/>
          <w:szCs w:val="22"/>
          <w:vertAlign w:val="baseline"/>
          <w:lang w:val="de-DE"/>
        </w:rPr>
      </w:pPr>
      <w:r>
        <w:rPr>
          <w:rFonts w:ascii="Times New Roman" w:hAnsi="Times New Roman" w:cs="Times New Roman"/>
          <w:b w:val="false"/>
          <w:bCs w:val="false"/>
          <w:i/>
          <w:iCs/>
          <w:position w:val="0"/>
          <w:sz w:val="22"/>
          <w:sz w:val="22"/>
          <w:szCs w:val="22"/>
          <w:vertAlign w:val="baseline"/>
          <w:lang w:val="de-DE"/>
        </w:rPr>
        <w:t>*Corresponding author: hafiz.ghazman@gmail.com</w:t>
      </w:r>
    </w:p>
    <w:p xmlns:wp14="http://schemas.microsoft.com/office/word/2010/wordml" w:rsidP="0F233ADF" w14:paraId="6E024A52" wp14:textId="74E4204D">
      <w:pPr>
        <w:pStyle w:val="Iiumjournal"/>
        <w:numPr>
          <w:numId w:val="0"/>
        </w:numPr>
        <w:spacing w:before="120" w:beforeAutospacing="off" w:after="120" w:afterAutospacing="off"/>
        <w:ind w:firstLine="4"/>
        <w:rPr>
          <w:sz w:val="22"/>
          <w:szCs w:val="22"/>
          <w:highlight w:val="yellow"/>
          <w:rPrChange w:author="Guest User" w:date="2022-11-02T23:52:48.297Z" w:id="811040622">
            <w:rPr>
              <w:sz w:val="22"/>
              <w:szCs w:val="22"/>
            </w:rPr>
          </w:rPrChange>
        </w:rPr>
      </w:pPr>
      <w:r w:rsidRPr="0F233ADF" w:rsidR="358D6F4B">
        <w:rPr>
          <w:b w:val="1"/>
          <w:bCs w:val="1"/>
          <w:i w:val="1"/>
          <w:iCs w:val="1"/>
          <w:sz w:val="22"/>
          <w:szCs w:val="22"/>
        </w:rPr>
        <w:t xml:space="preserve">ABSTRACT: </w:t>
      </w:r>
      <w:r w:rsidRPr="0F233ADF" w:rsidR="358D6F4B">
        <w:rPr>
          <w:sz w:val="22"/>
          <w:szCs w:val="22"/>
        </w:rPr>
        <w:t>This paper presents the use of a sampling-based planner as a reactive planning scheme to avoid obstacle</w:t>
      </w:r>
      <w:r w:rsidRPr="0F233ADF" w:rsidR="174EFD05">
        <w:rPr>
          <w:sz w:val="22"/>
          <w:szCs w:val="22"/>
        </w:rPr>
        <w:t>s</w:t>
      </w:r>
      <w:r w:rsidRPr="0F233ADF" w:rsidR="358D6F4B">
        <w:rPr>
          <w:sz w:val="22"/>
          <w:szCs w:val="22"/>
        </w:rPr>
        <w:t xml:space="preserve"> between a robotic arm and a moving obstacle. Based on a planner benchmark on </w:t>
      </w:r>
      <w:r w:rsidRPr="0F233ADF" w:rsidR="358D6F4B">
        <w:rPr>
          <w:sz w:val="22"/>
          <w:szCs w:val="22"/>
        </w:rPr>
        <w:t>an</w:t>
      </w:r>
      <w:r w:rsidRPr="0F233ADF" w:rsidR="358D6F4B">
        <w:rPr>
          <w:sz w:val="22"/>
          <w:szCs w:val="22"/>
        </w:rPr>
        <w:t xml:space="preserve"> obstacle-ridden environment, </w:t>
      </w:r>
      <w:r w:rsidRPr="0F233ADF" w:rsidR="785A053B">
        <w:rPr>
          <w:sz w:val="22"/>
          <w:szCs w:val="22"/>
        </w:rPr>
        <w:t xml:space="preserve">a </w:t>
      </w:r>
      <w:r w:rsidRPr="0F233ADF" w:rsidR="358D6F4B">
        <w:rPr>
          <w:sz w:val="22"/>
          <w:szCs w:val="22"/>
        </w:rPr>
        <w:t xml:space="preserve">rapidly-exploring random tree (RRT) </w:t>
      </w:r>
      <w:r w:rsidRPr="0F233ADF" w:rsidR="72A92FA1">
        <w:rPr>
          <w:sz w:val="22"/>
          <w:szCs w:val="22"/>
        </w:rPr>
        <w:t>planner has</w:t>
      </w:r>
      <w:r w:rsidRPr="0F233ADF" w:rsidR="358D6F4B">
        <w:rPr>
          <w:sz w:val="22"/>
          <w:szCs w:val="22"/>
        </w:rPr>
        <w:t xml:space="preserve"> been</w:t>
      </w:r>
      <w:r w:rsidRPr="0F233ADF" w:rsidR="358D6F4B">
        <w:rPr>
          <w:sz w:val="22"/>
          <w:szCs w:val="22"/>
        </w:rPr>
        <w:t xml:space="preserve"> used to populate the trajectories of the task space and map them into a configuration space using </w:t>
      </w:r>
      <w:r w:rsidRPr="0F233ADF" w:rsidR="1C75C5EB">
        <w:rPr>
          <w:sz w:val="22"/>
          <w:szCs w:val="22"/>
        </w:rPr>
        <w:t xml:space="preserve">a </w:t>
      </w:r>
      <w:r w:rsidRPr="0F233ADF" w:rsidR="358D6F4B">
        <w:rPr>
          <w:sz w:val="22"/>
          <w:szCs w:val="22"/>
        </w:rPr>
        <w:t>Newton-Raphson-based inverse kinematic solver. Two robot poses are defined in a cycle of back-and-forth m</w:t>
      </w:r>
      <w:r w:rsidRPr="0F233ADF" w:rsidR="358D6F4B">
        <w:rPr>
          <w:sz w:val="22"/>
          <w:szCs w:val="22"/>
        </w:rPr>
        <w:t>otio</w:t>
      </w:r>
      <w:r w:rsidRPr="0F233ADF" w:rsidR="358D6F4B">
        <w:rPr>
          <w:sz w:val="22"/>
          <w:szCs w:val="22"/>
        </w:rPr>
        <w:t xml:space="preserve">n; </w:t>
      </w:r>
      <w:r w:rsidRPr="0F233ADF" w:rsidR="358D6F4B">
        <w:rPr>
          <w:sz w:val="22"/>
          <w:szCs w:val="22"/>
        </w:rPr>
        <w:t xml:space="preserve">the </w:t>
      </w:r>
      <w:r w:rsidRPr="0F233ADF" w:rsidR="358D6F4B">
        <w:rPr>
          <w:sz w:val="22"/>
          <w:szCs w:val="22"/>
        </w:rPr>
        <w:t>initial</w:t>
      </w:r>
      <w:r w:rsidRPr="0F233ADF" w:rsidR="358D6F4B">
        <w:rPr>
          <w:sz w:val="22"/>
          <w:szCs w:val="22"/>
        </w:rPr>
        <w:t xml:space="preserve"> and the goal </w:t>
      </w:r>
      <w:proofErr w:type="gramStart"/>
      <w:r w:rsidRPr="0F233ADF" w:rsidR="358D6F4B">
        <w:rPr>
          <w:sz w:val="22"/>
          <w:szCs w:val="22"/>
        </w:rPr>
        <w:t>poses</w:t>
      </w:r>
      <w:proofErr w:type="gramEnd"/>
      <w:r w:rsidRPr="0F233ADF" w:rsidR="358D6F4B">
        <w:rPr>
          <w:sz w:val="22"/>
          <w:szCs w:val="22"/>
        </w:rPr>
        <w:t xml:space="preserve">. The robot repeatedly moves from the starting pose to the end pose via the midpoint pose. Each set of </w:t>
      </w:r>
      <w:r w:rsidRPr="0F233ADF" w:rsidR="6C96DE79">
        <w:rPr>
          <w:sz w:val="22"/>
          <w:szCs w:val="22"/>
        </w:rPr>
        <w:t>trajectories</w:t>
      </w:r>
      <w:r w:rsidRPr="0F233ADF" w:rsidR="358D6F4B">
        <w:rPr>
          <w:sz w:val="22"/>
          <w:szCs w:val="22"/>
        </w:rPr>
        <w:t xml:space="preserve"> is unique.</w:t>
      </w:r>
      <w:r w:rsidRPr="0F233ADF" w:rsidR="448BE072">
        <w:rPr>
          <w:sz w:val="22"/>
          <w:szCs w:val="22"/>
        </w:rPr>
        <w:t xml:space="preserve"> We define this unique solution within the context of the configuration space as a cycle space.</w:t>
      </w:r>
      <w:r w:rsidRPr="0F233ADF" w:rsidR="358D6F4B">
        <w:rPr>
          <w:sz w:val="22"/>
          <w:szCs w:val="22"/>
        </w:rPr>
        <w:t xml:space="preserve"> We impose </w:t>
      </w:r>
      <w:r w:rsidRPr="0F233ADF" w:rsidR="59E3DD00">
        <w:rPr>
          <w:sz w:val="22"/>
          <w:szCs w:val="22"/>
        </w:rPr>
        <w:t>periodically occurring</w:t>
      </w:r>
      <w:r w:rsidRPr="0F233ADF" w:rsidR="358D6F4B">
        <w:rPr>
          <w:sz w:val="22"/>
          <w:szCs w:val="22"/>
        </w:rPr>
        <w:t xml:space="preserve"> synthetic obstacle that moves in and out of the robot arm workspace defined in a simulated environment. Within the robot's workspace, the obstacle moves and cuts through the cyc</w:t>
      </w:r>
      <w:r w:rsidRPr="0F233ADF" w:rsidR="093DA4B8">
        <w:rPr>
          <w:sz w:val="22"/>
          <w:szCs w:val="22"/>
        </w:rPr>
        <w:t>le</w:t>
      </w:r>
      <w:r w:rsidRPr="0F233ADF" w:rsidR="358D6F4B">
        <w:rPr>
          <w:sz w:val="22"/>
          <w:szCs w:val="22"/>
        </w:rPr>
        <w:t xml:space="preserve"> space to emulate a dynamic environment. </w:t>
      </w:r>
      <w:r w:rsidRPr="0F233ADF" w:rsidR="03978685">
        <w:rPr>
          <w:sz w:val="22"/>
          <w:szCs w:val="22"/>
        </w:rPr>
        <w:t xml:space="preserve">We also ran a benchmark on the available sampling planner in the OMPL library for static obstacle avoidance. </w:t>
      </w:r>
      <w:r w:rsidRPr="0F233ADF" w:rsidR="123C7990">
        <w:rPr>
          <w:sz w:val="22"/>
          <w:szCs w:val="22"/>
        </w:rPr>
        <w:t>O</w:t>
      </w:r>
      <w:r w:rsidRPr="0F233ADF" w:rsidR="358D6F4B">
        <w:rPr>
          <w:sz w:val="22"/>
          <w:szCs w:val="22"/>
        </w:rPr>
        <w:t xml:space="preserve">ur benchmark shows that the RRT has the lowest time planning time at 0.031 s </w:t>
      </w:r>
      <w:r w:rsidRPr="0F233ADF" w:rsidR="7400314C">
        <w:rPr>
          <w:sz w:val="22"/>
          <w:szCs w:val="22"/>
        </w:rPr>
        <w:t>compared with other sampling-based planners</w:t>
      </w:r>
      <w:r w:rsidRPr="0F233ADF" w:rsidR="65D68A9B">
        <w:rPr>
          <w:sz w:val="22"/>
          <w:szCs w:val="22"/>
        </w:rPr>
        <w:t xml:space="preserve"> available in the OMPL library</w:t>
      </w:r>
      <w:r w:rsidRPr="0F233ADF" w:rsidR="7CD6FE8E">
        <w:rPr>
          <w:sz w:val="22"/>
          <w:szCs w:val="22"/>
        </w:rPr>
        <w:t>,</w:t>
      </w:r>
      <w:r w:rsidRPr="0F233ADF" w:rsidR="7400314C">
        <w:rPr>
          <w:sz w:val="22"/>
          <w:szCs w:val="22"/>
        </w:rPr>
        <w:t xml:space="preserve"> RRT implicitly avoids </w:t>
      </w:r>
      <w:r w:rsidRPr="0F233ADF" w:rsidR="7400314C">
        <w:rPr>
          <w:sz w:val="22"/>
          <w:szCs w:val="22"/>
        </w:rPr>
        <w:t>singularities</w:t>
      </w:r>
      <w:r w:rsidRPr="0F233ADF" w:rsidR="39886E64">
        <w:rPr>
          <w:sz w:val="22"/>
          <w:szCs w:val="22"/>
        </w:rPr>
        <w:t xml:space="preserve"> within the </w:t>
      </w:r>
      <w:r w:rsidRPr="0F233ADF" w:rsidR="2949547A">
        <w:rPr>
          <w:sz w:val="22"/>
          <w:szCs w:val="22"/>
        </w:rPr>
        <w:t>cycle space</w:t>
      </w:r>
      <w:r w:rsidRPr="0F233ADF" w:rsidR="39886E64">
        <w:rPr>
          <w:sz w:val="22"/>
          <w:szCs w:val="22"/>
        </w:rPr>
        <w:t>,</w:t>
      </w:r>
      <w:r w:rsidRPr="0F233ADF" w:rsidR="6A84B366">
        <w:rPr>
          <w:sz w:val="22"/>
          <w:szCs w:val="22"/>
        </w:rPr>
        <w:t xml:space="preserve"> and reactively </w:t>
      </w:r>
      <w:r w:rsidRPr="0F233ADF" w:rsidR="6A84B366">
        <w:rPr>
          <w:sz w:val="22"/>
          <w:szCs w:val="22"/>
        </w:rPr>
        <w:t>attempts</w:t>
      </w:r>
      <w:r w:rsidRPr="0F233ADF" w:rsidR="6A84B366">
        <w:rPr>
          <w:sz w:val="22"/>
          <w:szCs w:val="22"/>
        </w:rPr>
        <w:t xml:space="preserve"> </w:t>
      </w:r>
      <w:r w:rsidRPr="0F233ADF" w:rsidR="494A8D5D">
        <w:rPr>
          <w:sz w:val="22"/>
          <w:szCs w:val="22"/>
        </w:rPr>
        <w:t>to avoid</w:t>
      </w:r>
      <w:r w:rsidRPr="0F233ADF" w:rsidR="6A84B366">
        <w:rPr>
          <w:sz w:val="22"/>
          <w:szCs w:val="22"/>
        </w:rPr>
        <w:t xml:space="preserve"> synthetic moving objects nearing the robot hardware.</w:t>
      </w:r>
      <w:r w:rsidRPr="0F233ADF" w:rsidR="19C40805">
        <w:rPr>
          <w:sz w:val="22"/>
          <w:szCs w:val="22"/>
        </w:rPr>
        <w:t xml:space="preserve"> </w:t>
      </w:r>
      <w:r w:rsidRPr="0F233ADF" w:rsidR="276A3D63">
        <w:rPr>
          <w:sz w:val="22"/>
          <w:szCs w:val="22"/>
        </w:rPr>
        <w:t xml:space="preserve">Going forward, this research </w:t>
      </w:r>
      <w:r w:rsidRPr="0F233ADF" w:rsidR="7AAC9A2D">
        <w:rPr>
          <w:sz w:val="22"/>
          <w:szCs w:val="22"/>
        </w:rPr>
        <w:t>intends</w:t>
      </w:r>
      <w:r w:rsidRPr="0F233ADF" w:rsidR="276A3D63">
        <w:rPr>
          <w:sz w:val="22"/>
          <w:szCs w:val="22"/>
        </w:rPr>
        <w:t xml:space="preserve"> to further investigate </w:t>
      </w:r>
      <w:r w:rsidRPr="0F233ADF" w:rsidR="23F65B41">
        <w:rPr>
          <w:sz w:val="22"/>
          <w:szCs w:val="22"/>
        </w:rPr>
        <w:t xml:space="preserve">on </w:t>
      </w:r>
      <w:r w:rsidRPr="0F233ADF" w:rsidR="276A3D63">
        <w:rPr>
          <w:sz w:val="22"/>
          <w:szCs w:val="22"/>
        </w:rPr>
        <w:t xml:space="preserve">the use of RGB-D sensor and LiDAR </w:t>
      </w:r>
      <w:r w:rsidRPr="0F233ADF" w:rsidR="03BB2D15">
        <w:rPr>
          <w:sz w:val="22"/>
          <w:szCs w:val="22"/>
        </w:rPr>
        <w:t xml:space="preserve">to track moving obstacles while abiding </w:t>
      </w:r>
      <w:r w:rsidRPr="0F233ADF" w:rsidR="08D9921A">
        <w:rPr>
          <w:sz w:val="22"/>
          <w:szCs w:val="22"/>
        </w:rPr>
        <w:t xml:space="preserve">by </w:t>
      </w:r>
      <w:r w:rsidRPr="0F233ADF" w:rsidR="03BB2D15">
        <w:rPr>
          <w:sz w:val="22"/>
          <w:szCs w:val="22"/>
        </w:rPr>
        <w:t xml:space="preserve">the task space commands described by the </w:t>
      </w:r>
      <w:r w:rsidRPr="0F233ADF" w:rsidR="03BB2D15">
        <w:rPr>
          <w:sz w:val="22"/>
          <w:szCs w:val="22"/>
        </w:rPr>
        <w:t>initial</w:t>
      </w:r>
      <w:r w:rsidRPr="0F233ADF" w:rsidR="03BB2D15">
        <w:rPr>
          <w:sz w:val="22"/>
          <w:szCs w:val="22"/>
        </w:rPr>
        <w:t xml:space="preserve"> and goal </w:t>
      </w:r>
      <w:proofErr w:type="gramStart"/>
      <w:r w:rsidRPr="0F233ADF" w:rsidR="03BB2D15">
        <w:rPr>
          <w:sz w:val="22"/>
          <w:szCs w:val="22"/>
        </w:rPr>
        <w:t>poses</w:t>
      </w:r>
      <w:proofErr w:type="gramEnd"/>
      <w:r w:rsidRPr="0F233ADF" w:rsidR="03BB2D15">
        <w:rPr>
          <w:sz w:val="22"/>
          <w:szCs w:val="22"/>
        </w:rPr>
        <w:t>.</w:t>
      </w:r>
    </w:p>
    <w:p xmlns:wp14="http://schemas.microsoft.com/office/word/2010/wordml" w:rsidP="0F233ADF" w14:paraId="61887D28" wp14:textId="70EA228B">
      <w:pPr>
        <w:pStyle w:val="Normal"/>
        <w:ind w:left="450" w:firstLine="0"/>
        <w:jc w:val="both"/>
        <w:rPr>
          <w:rFonts w:ascii="Times New Roman" w:hAnsi="Times New Roman" w:eastAsia="Times New Roman" w:cs="Times New Roman"/>
          <w:b w:val="0"/>
          <w:bCs w:val="0"/>
          <w:i w:val="0"/>
          <w:iCs w:val="0"/>
          <w:caps w:val="0"/>
          <w:smallCaps w:val="0"/>
          <w:noProof w:val="0"/>
          <w:color w:val="000000" w:themeColor="accent6" w:themeTint="FF" w:themeShade="FF"/>
          <w:sz w:val="22"/>
          <w:szCs w:val="22"/>
          <w:lang w:val="en-US"/>
        </w:rPr>
      </w:pPr>
      <w:r w:rsidRPr="0F233ADF" w:rsidR="358D6F4B">
        <w:rPr>
          <w:rFonts w:ascii="Times New Roman" w:hAnsi="Times New Roman" w:eastAsia="Times New Roman" w:cs="Times New Roman"/>
          <w:b w:val="1"/>
          <w:bCs w:val="1"/>
          <w:i w:val="1"/>
          <w:iCs w:val="1"/>
          <w:sz w:val="22"/>
          <w:szCs w:val="22"/>
        </w:rPr>
        <w:t>ABSTRAK</w:t>
      </w:r>
      <w:r w:rsidRPr="0F233ADF" w:rsidR="358D6F4B">
        <w:rPr>
          <w:rFonts w:ascii="Times New Roman" w:hAnsi="Times New Roman" w:eastAsia="Times New Roman" w:cs="Times New Roman"/>
          <w:sz w:val="22"/>
          <w:szCs w:val="22"/>
        </w:rPr>
        <w:t xml:space="preserve">: </w:t>
      </w:r>
      <w:r w:rsidRPr="0F233ADF" w:rsidR="24D52405">
        <w:rPr>
          <w:rFonts w:ascii="Times New Roman" w:hAnsi="Times New Roman" w:eastAsia="Times New Roman" w:cs="Times New Roman"/>
          <w:noProof w:val="0"/>
          <w:sz w:val="22"/>
          <w:szCs w:val="22"/>
          <w:lang w:val="ms"/>
        </w:rPr>
        <w:t>Ke</w:t>
      </w:r>
      <w:r w:rsidRPr="0F233ADF" w:rsidR="24D52405">
        <w:rPr>
          <w:rFonts w:ascii="Times New Roman" w:hAnsi="Times New Roman" w:eastAsia="Times New Roman" w:cs="Times New Roman"/>
          <w:noProof w:val="0"/>
          <w:sz w:val="22"/>
          <w:szCs w:val="22"/>
          <w:lang w:val="ms"/>
        </w:rPr>
        <w:t xml:space="preserve">rtas kerja ini membentangkan penggunaan perancang berasaskan </w:t>
      </w:r>
      <w:proofErr w:type="spellStart"/>
      <w:r w:rsidRPr="0F233ADF" w:rsidR="24D52405">
        <w:rPr>
          <w:rFonts w:ascii="Times New Roman" w:hAnsi="Times New Roman" w:eastAsia="Times New Roman" w:cs="Times New Roman"/>
          <w:noProof w:val="0"/>
          <w:sz w:val="22"/>
          <w:szCs w:val="22"/>
          <w:lang w:val="ms"/>
        </w:rPr>
        <w:t>persampelan</w:t>
      </w:r>
      <w:proofErr w:type="spellEnd"/>
      <w:r w:rsidRPr="0F233ADF" w:rsidR="24D52405">
        <w:rPr>
          <w:rFonts w:ascii="Times New Roman" w:hAnsi="Times New Roman" w:eastAsia="Times New Roman" w:cs="Times New Roman"/>
          <w:noProof w:val="0"/>
          <w:sz w:val="22"/>
          <w:szCs w:val="22"/>
          <w:lang w:val="ms"/>
        </w:rPr>
        <w:t xml:space="preserve"> sebagai skim perancangan </w:t>
      </w:r>
      <w:proofErr w:type="spellStart"/>
      <w:r w:rsidRPr="0F233ADF" w:rsidR="24D52405">
        <w:rPr>
          <w:rFonts w:ascii="Times New Roman" w:hAnsi="Times New Roman" w:eastAsia="Times New Roman" w:cs="Times New Roman"/>
          <w:noProof w:val="0"/>
          <w:sz w:val="22"/>
          <w:szCs w:val="22"/>
          <w:lang w:val="ms"/>
        </w:rPr>
        <w:t>reaktif</w:t>
      </w:r>
      <w:proofErr w:type="spellEnd"/>
      <w:r w:rsidRPr="0F233ADF" w:rsidR="24D52405">
        <w:rPr>
          <w:rFonts w:ascii="Times New Roman" w:hAnsi="Times New Roman" w:eastAsia="Times New Roman" w:cs="Times New Roman"/>
          <w:noProof w:val="0"/>
          <w:sz w:val="22"/>
          <w:szCs w:val="22"/>
          <w:lang w:val="ms"/>
        </w:rPr>
        <w:t xml:space="preserve"> untuk mengelakkan halangan antara lengan robot dan halangan yang bergerak. Berdasarkan penanda aras perancang pada persekitaran yang dipenuhi halangan, perancang pokok rawak (RRT) penerokaan pantas telah digunakan untuk mengisi </w:t>
      </w:r>
      <w:proofErr w:type="spellStart"/>
      <w:r w:rsidRPr="0F233ADF" w:rsidR="24D52405">
        <w:rPr>
          <w:rFonts w:ascii="Times New Roman" w:hAnsi="Times New Roman" w:eastAsia="Times New Roman" w:cs="Times New Roman"/>
          <w:noProof w:val="0"/>
          <w:sz w:val="22"/>
          <w:szCs w:val="22"/>
          <w:lang w:val="ms"/>
        </w:rPr>
        <w:t>trajektori</w:t>
      </w:r>
      <w:proofErr w:type="spellEnd"/>
      <w:r w:rsidRPr="0F233ADF" w:rsidR="24D52405">
        <w:rPr>
          <w:rFonts w:ascii="Times New Roman" w:hAnsi="Times New Roman" w:eastAsia="Times New Roman" w:cs="Times New Roman"/>
          <w:noProof w:val="0"/>
          <w:sz w:val="22"/>
          <w:szCs w:val="22"/>
          <w:lang w:val="ms"/>
        </w:rPr>
        <w:t xml:space="preserve"> ruang tugas dan memetakannya ke dalam ruang konfigurasi menggunakan penyelesai </w:t>
      </w:r>
      <w:proofErr w:type="spellStart"/>
      <w:r w:rsidRPr="0F233ADF" w:rsidR="24D52405">
        <w:rPr>
          <w:rFonts w:ascii="Times New Roman" w:hAnsi="Times New Roman" w:eastAsia="Times New Roman" w:cs="Times New Roman"/>
          <w:noProof w:val="0"/>
          <w:sz w:val="22"/>
          <w:szCs w:val="22"/>
          <w:lang w:val="ms"/>
        </w:rPr>
        <w:t>kinematik</w:t>
      </w:r>
      <w:proofErr w:type="spellEnd"/>
      <w:r w:rsidRPr="0F233ADF" w:rsidR="24D52405">
        <w:rPr>
          <w:rFonts w:ascii="Times New Roman" w:hAnsi="Times New Roman" w:eastAsia="Times New Roman" w:cs="Times New Roman"/>
          <w:noProof w:val="0"/>
          <w:sz w:val="22"/>
          <w:szCs w:val="22"/>
          <w:lang w:val="ms"/>
        </w:rPr>
        <w:t xml:space="preserve"> songsang berasaskan </w:t>
      </w:r>
      <w:proofErr w:type="spellStart"/>
      <w:r w:rsidRPr="0F233ADF" w:rsidR="24D52405">
        <w:rPr>
          <w:rFonts w:ascii="Times New Roman" w:hAnsi="Times New Roman" w:eastAsia="Times New Roman" w:cs="Times New Roman"/>
          <w:noProof w:val="0"/>
          <w:sz w:val="22"/>
          <w:szCs w:val="22"/>
          <w:lang w:val="ms"/>
        </w:rPr>
        <w:t>Newton-Raphson</w:t>
      </w:r>
      <w:proofErr w:type="spellEnd"/>
      <w:r w:rsidRPr="0F233ADF" w:rsidR="24D52405">
        <w:rPr>
          <w:rFonts w:ascii="Times New Roman" w:hAnsi="Times New Roman" w:eastAsia="Times New Roman" w:cs="Times New Roman"/>
          <w:noProof w:val="0"/>
          <w:sz w:val="22"/>
          <w:szCs w:val="22"/>
          <w:lang w:val="ms"/>
        </w:rPr>
        <w:t xml:space="preserve">. Dua </w:t>
      </w:r>
      <w:proofErr w:type="spellStart"/>
      <w:r w:rsidRPr="0F233ADF" w:rsidR="24D52405">
        <w:rPr>
          <w:rFonts w:ascii="Times New Roman" w:hAnsi="Times New Roman" w:eastAsia="Times New Roman" w:cs="Times New Roman"/>
          <w:noProof w:val="0"/>
          <w:sz w:val="22"/>
          <w:szCs w:val="22"/>
          <w:lang w:val="ms"/>
        </w:rPr>
        <w:t>pose</w:t>
      </w:r>
      <w:proofErr w:type="spellEnd"/>
      <w:r w:rsidRPr="0F233ADF" w:rsidR="24D52405">
        <w:rPr>
          <w:rFonts w:ascii="Times New Roman" w:hAnsi="Times New Roman" w:eastAsia="Times New Roman" w:cs="Times New Roman"/>
          <w:noProof w:val="0"/>
          <w:sz w:val="22"/>
          <w:szCs w:val="22"/>
          <w:lang w:val="ms"/>
        </w:rPr>
        <w:t xml:space="preserve"> robot ditakrifkan dalam kitaran gerakan bolak-balik; </w:t>
      </w:r>
      <w:proofErr w:type="spellStart"/>
      <w:r w:rsidRPr="0F233ADF" w:rsidR="24D52405">
        <w:rPr>
          <w:rFonts w:ascii="Times New Roman" w:hAnsi="Times New Roman" w:eastAsia="Times New Roman" w:cs="Times New Roman"/>
          <w:noProof w:val="0"/>
          <w:sz w:val="22"/>
          <w:szCs w:val="22"/>
          <w:lang w:val="ms"/>
        </w:rPr>
        <w:t>pose</w:t>
      </w:r>
      <w:proofErr w:type="spellEnd"/>
      <w:r w:rsidRPr="0F233ADF" w:rsidR="24D52405">
        <w:rPr>
          <w:rFonts w:ascii="Times New Roman" w:hAnsi="Times New Roman" w:eastAsia="Times New Roman" w:cs="Times New Roman"/>
          <w:noProof w:val="0"/>
          <w:sz w:val="22"/>
          <w:szCs w:val="22"/>
          <w:lang w:val="ms"/>
        </w:rPr>
        <w:t xml:space="preserve"> awal dan matlamat. Robot berulang kali bergerak dari </w:t>
      </w:r>
      <w:proofErr w:type="spellStart"/>
      <w:r w:rsidRPr="0F233ADF" w:rsidR="24D52405">
        <w:rPr>
          <w:rFonts w:ascii="Times New Roman" w:hAnsi="Times New Roman" w:eastAsia="Times New Roman" w:cs="Times New Roman"/>
          <w:noProof w:val="0"/>
          <w:sz w:val="22"/>
          <w:szCs w:val="22"/>
          <w:lang w:val="ms"/>
        </w:rPr>
        <w:t>pose</w:t>
      </w:r>
      <w:proofErr w:type="spellEnd"/>
      <w:r w:rsidRPr="0F233ADF" w:rsidR="24D52405">
        <w:rPr>
          <w:rFonts w:ascii="Times New Roman" w:hAnsi="Times New Roman" w:eastAsia="Times New Roman" w:cs="Times New Roman"/>
          <w:noProof w:val="0"/>
          <w:sz w:val="22"/>
          <w:szCs w:val="22"/>
          <w:lang w:val="ms"/>
        </w:rPr>
        <w:t xml:space="preserve"> permulaan ke </w:t>
      </w:r>
      <w:proofErr w:type="spellStart"/>
      <w:r w:rsidRPr="0F233ADF" w:rsidR="24D52405">
        <w:rPr>
          <w:rFonts w:ascii="Times New Roman" w:hAnsi="Times New Roman" w:eastAsia="Times New Roman" w:cs="Times New Roman"/>
          <w:noProof w:val="0"/>
          <w:sz w:val="22"/>
          <w:szCs w:val="22"/>
          <w:lang w:val="ms"/>
        </w:rPr>
        <w:t>pose</w:t>
      </w:r>
      <w:proofErr w:type="spellEnd"/>
      <w:r w:rsidRPr="0F233ADF" w:rsidR="24D52405">
        <w:rPr>
          <w:rFonts w:ascii="Times New Roman" w:hAnsi="Times New Roman" w:eastAsia="Times New Roman" w:cs="Times New Roman"/>
          <w:noProof w:val="0"/>
          <w:sz w:val="22"/>
          <w:szCs w:val="22"/>
          <w:lang w:val="ms"/>
        </w:rPr>
        <w:t xml:space="preserve"> akhir melalui </w:t>
      </w:r>
      <w:proofErr w:type="spellStart"/>
      <w:r w:rsidRPr="0F233ADF" w:rsidR="24D52405">
        <w:rPr>
          <w:rFonts w:ascii="Times New Roman" w:hAnsi="Times New Roman" w:eastAsia="Times New Roman" w:cs="Times New Roman"/>
          <w:noProof w:val="0"/>
          <w:sz w:val="22"/>
          <w:szCs w:val="22"/>
          <w:lang w:val="ms"/>
        </w:rPr>
        <w:t>pose</w:t>
      </w:r>
      <w:proofErr w:type="spellEnd"/>
      <w:r w:rsidRPr="0F233ADF" w:rsidR="24D52405">
        <w:rPr>
          <w:rFonts w:ascii="Times New Roman" w:hAnsi="Times New Roman" w:eastAsia="Times New Roman" w:cs="Times New Roman"/>
          <w:noProof w:val="0"/>
          <w:sz w:val="22"/>
          <w:szCs w:val="22"/>
          <w:lang w:val="ms"/>
        </w:rPr>
        <w:t xml:space="preserve"> titik tengah. Setiap set </w:t>
      </w:r>
      <w:proofErr w:type="spellStart"/>
      <w:r w:rsidRPr="0F233ADF" w:rsidR="24D52405">
        <w:rPr>
          <w:rFonts w:ascii="Times New Roman" w:hAnsi="Times New Roman" w:eastAsia="Times New Roman" w:cs="Times New Roman"/>
          <w:noProof w:val="0"/>
          <w:sz w:val="22"/>
          <w:szCs w:val="22"/>
          <w:lang w:val="ms"/>
        </w:rPr>
        <w:t>trajektori</w:t>
      </w:r>
      <w:proofErr w:type="spellEnd"/>
      <w:r w:rsidRPr="0F233ADF" w:rsidR="24D52405">
        <w:rPr>
          <w:rFonts w:ascii="Times New Roman" w:hAnsi="Times New Roman" w:eastAsia="Times New Roman" w:cs="Times New Roman"/>
          <w:noProof w:val="0"/>
          <w:sz w:val="22"/>
          <w:szCs w:val="22"/>
          <w:lang w:val="ms"/>
        </w:rPr>
        <w:t xml:space="preserve"> adalah unik. Kami mentakrifkan penyelesaian unik ini dalam konteks ruang konfigurasi sebagai ruang kitaran. Kami mengenakan halangan sintetik yang berlaku secara berkala yang bergerak masuk dan keluar dari ruang kerja lengan robot yang ditakrifkan dalam persekitaran simulasi. Dalam ruang kerja robot, halangan bergerak dan memotong ruang kitaran untuk meniru persekitaran yang dinamik. Kami juga menjalankan penanda aras pada perancang pensampelan yang tersedia dalam perpustakaan OMPL untuk mengelakkan halangan statik. Penanda aras kami menunjukkan bahawa RRT mempunyai masa perancangan masa terendah pada 0.031 s berbanding dengan perancang berasaskan pensampelan lain yang terdapat dalam perpustakaan OMPL, RRT secara tersirat mengelakkan </w:t>
      </w:r>
      <w:proofErr w:type="spellStart"/>
      <w:r w:rsidRPr="0F233ADF" w:rsidR="24D52405">
        <w:rPr>
          <w:rFonts w:ascii="Times New Roman" w:hAnsi="Times New Roman" w:eastAsia="Times New Roman" w:cs="Times New Roman"/>
          <w:noProof w:val="0"/>
          <w:sz w:val="22"/>
          <w:szCs w:val="22"/>
          <w:lang w:val="ms"/>
        </w:rPr>
        <w:t>singulariti</w:t>
      </w:r>
      <w:proofErr w:type="spellEnd"/>
      <w:r w:rsidRPr="0F233ADF" w:rsidR="24D52405">
        <w:rPr>
          <w:rFonts w:ascii="Times New Roman" w:hAnsi="Times New Roman" w:eastAsia="Times New Roman" w:cs="Times New Roman"/>
          <w:noProof w:val="0"/>
          <w:sz w:val="22"/>
          <w:szCs w:val="22"/>
          <w:lang w:val="ms"/>
        </w:rPr>
        <w:t xml:space="preserve"> dalam ruang kitaran, dan secara </w:t>
      </w:r>
      <w:proofErr w:type="spellStart"/>
      <w:r w:rsidRPr="0F233ADF" w:rsidR="24D52405">
        <w:rPr>
          <w:rFonts w:ascii="Times New Roman" w:hAnsi="Times New Roman" w:eastAsia="Times New Roman" w:cs="Times New Roman"/>
          <w:noProof w:val="0"/>
          <w:sz w:val="22"/>
          <w:szCs w:val="22"/>
          <w:lang w:val="ms"/>
        </w:rPr>
        <w:t>reaktif</w:t>
      </w:r>
      <w:proofErr w:type="spellEnd"/>
      <w:r w:rsidRPr="0F233ADF" w:rsidR="24D52405">
        <w:rPr>
          <w:rFonts w:ascii="Times New Roman" w:hAnsi="Times New Roman" w:eastAsia="Times New Roman" w:cs="Times New Roman"/>
          <w:noProof w:val="0"/>
          <w:sz w:val="22"/>
          <w:szCs w:val="22"/>
          <w:lang w:val="ms"/>
        </w:rPr>
        <w:t xml:space="preserve"> cuba mengelakkan objek bergerak sintetik yang menghampiri perkakasan robot. Melangkah ke hadapan, penyelidikan ini berhasrat untuk menyiasat lebih lanjut mengenai penggunaan </w:t>
      </w:r>
      <w:proofErr w:type="spellStart"/>
      <w:r w:rsidRPr="0F233ADF" w:rsidR="24D52405">
        <w:rPr>
          <w:rFonts w:ascii="Times New Roman" w:hAnsi="Times New Roman" w:eastAsia="Times New Roman" w:cs="Times New Roman"/>
          <w:noProof w:val="0"/>
          <w:sz w:val="22"/>
          <w:szCs w:val="22"/>
          <w:lang w:val="ms"/>
        </w:rPr>
        <w:t>penderia</w:t>
      </w:r>
      <w:proofErr w:type="spellEnd"/>
      <w:r w:rsidRPr="0F233ADF" w:rsidR="24D52405">
        <w:rPr>
          <w:rFonts w:ascii="Times New Roman" w:hAnsi="Times New Roman" w:eastAsia="Times New Roman" w:cs="Times New Roman"/>
          <w:noProof w:val="0"/>
          <w:sz w:val="22"/>
          <w:szCs w:val="22"/>
          <w:lang w:val="ms"/>
        </w:rPr>
        <w:t xml:space="preserve"> RGB-D dan </w:t>
      </w:r>
      <w:proofErr w:type="spellStart"/>
      <w:r w:rsidRPr="0F233ADF" w:rsidR="24D52405">
        <w:rPr>
          <w:rFonts w:ascii="Times New Roman" w:hAnsi="Times New Roman" w:eastAsia="Times New Roman" w:cs="Times New Roman"/>
          <w:noProof w:val="0"/>
          <w:sz w:val="22"/>
          <w:szCs w:val="22"/>
          <w:lang w:val="ms"/>
        </w:rPr>
        <w:t>LiDAR</w:t>
      </w:r>
      <w:proofErr w:type="spellEnd"/>
      <w:r w:rsidRPr="0F233ADF" w:rsidR="24D52405">
        <w:rPr>
          <w:rFonts w:ascii="Times New Roman" w:hAnsi="Times New Roman" w:eastAsia="Times New Roman" w:cs="Times New Roman"/>
          <w:noProof w:val="0"/>
          <w:sz w:val="22"/>
          <w:szCs w:val="22"/>
          <w:lang w:val="ms"/>
        </w:rPr>
        <w:t xml:space="preserve"> untuk mengesan halangan bergerak sambil mematuhi arahan ruang tugas yang diterangkan oleh </w:t>
      </w:r>
      <w:proofErr w:type="spellStart"/>
      <w:r w:rsidRPr="0F233ADF" w:rsidR="24D52405">
        <w:rPr>
          <w:rFonts w:ascii="Times New Roman" w:hAnsi="Times New Roman" w:eastAsia="Times New Roman" w:cs="Times New Roman"/>
          <w:noProof w:val="0"/>
          <w:sz w:val="22"/>
          <w:szCs w:val="22"/>
          <w:lang w:val="ms"/>
        </w:rPr>
        <w:t>pose</w:t>
      </w:r>
      <w:proofErr w:type="spellEnd"/>
      <w:r w:rsidRPr="0F233ADF" w:rsidR="24D52405">
        <w:rPr>
          <w:rFonts w:ascii="Times New Roman" w:hAnsi="Times New Roman" w:eastAsia="Times New Roman" w:cs="Times New Roman"/>
          <w:noProof w:val="0"/>
          <w:sz w:val="22"/>
          <w:szCs w:val="22"/>
          <w:lang w:val="ms"/>
        </w:rPr>
        <w:t xml:space="preserve"> awal dan matlamat.</w:t>
      </w:r>
    </w:p>
    <w:p xmlns:wp14="http://schemas.microsoft.com/office/word/2010/wordml" w:rsidP="358D6F4B" w14:paraId="31DC44BA" wp14:textId="77777777">
      <w:pPr>
        <w:pStyle w:val="Iiumjournal"/>
        <w:numPr>
          <w:numId w:val="0"/>
        </w:numPr>
        <w:bidi w:val="0"/>
        <w:spacing w:before="120" w:beforeAutospacing="off"/>
        <w:ind w:left="450" w:right="0" w:hanging="0"/>
        <w:rPr>
          <w:sz w:val="22"/>
          <w:szCs w:val="22"/>
        </w:rPr>
      </w:pPr>
      <w:r w:rsidRPr="358D6F4B" w:rsidR="358D6F4B">
        <w:rPr>
          <w:b w:val="1"/>
          <w:bCs w:val="1"/>
          <w:i w:val="1"/>
          <w:iCs w:val="1"/>
          <w:sz w:val="22"/>
          <w:szCs w:val="22"/>
        </w:rPr>
        <w:t xml:space="preserve">keywords: </w:t>
      </w:r>
      <w:r w:rsidRPr="358D6F4B" w:rsidR="358D6F4B">
        <w:rPr>
          <w:b w:val="0"/>
          <w:bCs w:val="0"/>
          <w:i w:val="1"/>
          <w:iCs w:val="1"/>
          <w:sz w:val="22"/>
          <w:szCs w:val="22"/>
        </w:rPr>
        <w:t>mechatronics, robot manipulator, planner, motion planning, dynamic environment,</w:t>
      </w:r>
    </w:p>
    <w:p xmlns:wp14="http://schemas.microsoft.com/office/word/2010/wordml" w:rsidP="358D6F4B" w14:paraId="2C8B4F07" wp14:textId="77777777">
      <w:pPr>
        <w:pStyle w:val="Iiumjournal"/>
        <w:numPr>
          <w:ilvl w:val="0"/>
          <w:numId w:val="1"/>
        </w:numPr>
        <w:bidi w:val="0"/>
        <w:spacing w:before="120" w:beforeAutospacing="off"/>
        <w:rPr>
          <w:b w:val="1"/>
          <w:b/>
          <w:bCs w:val="1"/>
          <w:sz w:val="28"/>
          <w:szCs w:val="28"/>
        </w:rPr>
      </w:pPr>
      <w:r w:rsidRPr="358D6F4B" w:rsidR="358D6F4B">
        <w:rPr>
          <w:b w:val="1"/>
          <w:bCs w:val="1"/>
          <w:sz w:val="28"/>
          <w:szCs w:val="28"/>
        </w:rPr>
        <w:t>INTRODUCTION</w:t>
      </w:r>
    </w:p>
    <w:p xmlns:wp14="http://schemas.microsoft.com/office/word/2010/wordml" w:rsidP="0F233ADF" w14:paraId="3ED0B61E" wp14:textId="4DE99F58">
      <w:pPr>
        <w:pStyle w:val="Iiumjournal"/>
        <w:numPr>
          <w:numId w:val="0"/>
        </w:numPr>
        <w:bidi w:val="0"/>
        <w:spacing w:before="120" w:beforeAutospacing="off"/>
        <w:ind w:left="0" w:right="0" w:hanging="0" w:firstLine="446"/>
        <w:rPr>
          <w:b w:val="0"/>
          <w:bCs w:val="0"/>
          <w:i w:val="0"/>
          <w:iCs w:val="0"/>
          <w:sz w:val="24"/>
          <w:szCs w:val="24"/>
        </w:rPr>
      </w:pPr>
      <w:r w:rsidRPr="0F233ADF" w:rsidR="721EA17D">
        <w:rPr>
          <w:b w:val="0"/>
          <w:bCs w:val="0"/>
          <w:i w:val="0"/>
          <w:iCs w:val="0"/>
          <w:sz w:val="24"/>
          <w:szCs w:val="24"/>
        </w:rPr>
        <w:t xml:space="preserve">Robot manipulators such as industrial robots work well in repetitive and heavy tasks. They are high-performing, </w:t>
      </w:r>
      <w:r w:rsidRPr="0F233ADF" w:rsidR="721EA17D">
        <w:rPr>
          <w:b w:val="0"/>
          <w:bCs w:val="0"/>
          <w:i w:val="0"/>
          <w:iCs w:val="0"/>
          <w:sz w:val="24"/>
          <w:szCs w:val="24"/>
        </w:rPr>
        <w:t xml:space="preserve">objective</w:t>
      </w:r>
      <w:r w:rsidRPr="0F233ADF" w:rsidR="721EA17D">
        <w:rPr>
          <w:b w:val="0"/>
          <w:bCs w:val="0"/>
          <w:i w:val="0"/>
          <w:iCs w:val="0"/>
          <w:sz w:val="24"/>
          <w:szCs w:val="24"/>
        </w:rPr>
        <w:t xml:space="preserve">, and relentless at task</w:t>
      </w:r>
      <w:r w:rsidRPr="0F233ADF" w:rsidR="2147A0AB">
        <w:rPr>
          <w:b w:val="0"/>
          <w:bCs w:val="0"/>
          <w:i w:val="0"/>
          <w:iCs w:val="0"/>
          <w:sz w:val="24"/>
          <w:szCs w:val="24"/>
        </w:rPr>
        <w:t xml:space="preserve">s</w:t>
      </w:r>
      <w:r w:rsidRPr="0F233ADF" w:rsidR="721EA17D">
        <w:rPr>
          <w:b w:val="0"/>
          <w:bCs w:val="0"/>
          <w:i w:val="0"/>
          <w:iCs w:val="0"/>
          <w:sz w:val="24"/>
          <w:szCs w:val="24"/>
        </w:rPr>
        <w:t xml:space="preserve"> that are too difficult to complete by an operator or a group of workers. However, given their rigid and massive construction, even a small-sized industrial </w:t>
      </w:r>
      <w:r w:rsidRPr="0F233ADF" w:rsidR="44FB7EFA">
        <w:rPr>
          <w:b w:val="0"/>
          <w:bCs w:val="0"/>
          <w:i w:val="0"/>
          <w:iCs w:val="0"/>
          <w:sz w:val="24"/>
          <w:szCs w:val="24"/>
        </w:rPr>
        <w:t xml:space="preserve">robot imposes</w:t>
      </w:r>
      <w:r w:rsidRPr="0F233ADF" w:rsidR="721EA17D">
        <w:rPr>
          <w:b w:val="0"/>
          <w:bCs w:val="0"/>
          <w:i w:val="0"/>
          <w:iCs w:val="0"/>
          <w:sz w:val="24"/>
          <w:szCs w:val="24"/>
        </w:rPr>
        <w:t xml:space="preserve"> significant hazards on the people that work near it. Hence, recently, robot manipulators are more compliant and are designed to work with workers cooperatively without risking their safety </w:t>
      </w:r>
      <w:r w:rsidRPr="0F233ADF" w:rsidR="721EA17D">
        <w:rPr>
          <w:b w:val="0"/>
          <w:bCs w:val="0"/>
          <w:i w:val="0"/>
          <w:iCs w:val="0"/>
          <w:position w:val="0"/>
          <w:sz w:val="24"/>
          <w:sz w:val="24"/>
          <w:szCs w:val="24"/>
          <w:vertAlign w:val="baseline"/>
        </w:rPr>
        <w:t>[1]</w:t>
      </w:r>
      <w:r w:rsidRPr="0F233ADF" w:rsidR="721EA17D">
        <w:rPr>
          <w:b w:val="0"/>
          <w:bCs w:val="0"/>
          <w:i w:val="0"/>
          <w:iCs w:val="0"/>
          <w:sz w:val="24"/>
          <w:szCs w:val="24"/>
        </w:rPr>
        <w:t>⁠</w:t>
      </w:r>
      <w:r w:rsidRPr="0F233ADF" w:rsidR="721EA17D">
        <w:rPr>
          <w:b w:val="0"/>
          <w:bCs w:val="0"/>
          <w:i w:val="0"/>
          <w:iCs w:val="0"/>
          <w:sz w:val="24"/>
          <w:szCs w:val="24"/>
        </w:rPr>
        <w:t xml:space="preserve">. Regardless, it is still an issue of hazard should a compliant or cooperative robot collide with a person </w:t>
      </w:r>
      <w:r w:rsidRPr="0F233ADF" w:rsidR="0D3E90C7">
        <w:rPr>
          <w:b w:val="0"/>
          <w:bCs w:val="0"/>
          <w:i w:val="0"/>
          <w:iCs w:val="0"/>
          <w:sz w:val="24"/>
          <w:szCs w:val="24"/>
        </w:rPr>
        <w:t xml:space="preserve">working close</w:t>
      </w:r>
      <w:r w:rsidRPr="0F233ADF" w:rsidR="721EA17D">
        <w:rPr>
          <w:b w:val="0"/>
          <w:bCs w:val="0"/>
          <w:i w:val="0"/>
          <w:iCs w:val="0"/>
          <w:sz w:val="24"/>
          <w:szCs w:val="24"/>
        </w:rPr>
        <w:t xml:space="preserve"> to its workspace</w:t>
      </w:r>
      <w:r w:rsidRPr="0F233ADF" w:rsidR="721EA17D">
        <w:rPr>
          <w:b w:val="0"/>
          <w:bCs w:val="0"/>
          <w:i w:val="0"/>
          <w:iCs w:val="0"/>
          <w:sz w:val="24"/>
          <w:szCs w:val="24"/>
        </w:rPr>
        <w:t xml:space="preserve"> </w:t>
      </w:r>
      <w:r w:rsidRPr="0F233ADF" w:rsidR="721EA17D">
        <w:rPr>
          <w:b w:val="0"/>
          <w:bCs w:val="0"/>
          <w:i w:val="0"/>
          <w:iCs w:val="0"/>
          <w:position w:val="0"/>
          <w:sz w:val="24"/>
          <w:sz w:val="24"/>
          <w:szCs w:val="24"/>
          <w:vertAlign w:val="baseline"/>
        </w:rPr>
        <w:t>[2]</w:t>
      </w:r>
      <w:r w:rsidRPr="0F233ADF" w:rsidR="721EA17D">
        <w:rPr>
          <w:b w:val="0"/>
          <w:bCs w:val="0"/>
          <w:i w:val="0"/>
          <w:iCs w:val="0"/>
          <w:sz w:val="24"/>
          <w:szCs w:val="24"/>
        </w:rPr>
        <w:t>⁠</w:t>
      </w:r>
      <w:bookmarkStart w:name="MendeleyTempCursorBookmark3" w:id="0"/>
      <w:r w:rsidRPr="0F233ADF" w:rsidR="721EA17D">
        <w:rPr>
          <w:b w:val="0"/>
          <w:bCs w:val="0"/>
          <w:i w:val="0"/>
          <w:iCs w:val="0"/>
          <w:sz w:val="24"/>
          <w:szCs w:val="24"/>
        </w:rPr>
        <w:t>.</w:t>
      </w:r>
      <w:r w:rsidRPr="0F233ADF" w:rsidR="082CD89C">
        <w:rPr>
          <w:b w:val="0"/>
          <w:bCs w:val="0"/>
          <w:i w:val="0"/>
          <w:iCs w:val="0"/>
          <w:sz w:val="24"/>
          <w:szCs w:val="24"/>
        </w:rPr>
        <w:t xml:space="preserve"> </w:t>
      </w:r>
      <w:bookmarkEnd w:id="0"/>
      <w:r w:rsidRPr="0F233ADF" w:rsidR="721EA17D">
        <w:rPr>
          <w:b w:val="0"/>
          <w:bCs w:val="0"/>
          <w:i w:val="0"/>
          <w:iCs w:val="0"/>
          <w:sz w:val="24"/>
          <w:szCs w:val="24"/>
        </w:rPr>
        <w:t>The</w:t>
      </w:r>
      <w:r w:rsidRPr="0F233ADF" w:rsidR="721EA17D">
        <w:rPr>
          <w:b w:val="0"/>
          <w:bCs w:val="0"/>
          <w:i w:val="0"/>
          <w:iCs w:val="0"/>
          <w:sz w:val="24"/>
          <w:szCs w:val="24"/>
        </w:rPr>
        <w:t xml:space="preserve"> collis</w:t>
      </w:r>
      <w:r w:rsidRPr="0F233ADF" w:rsidR="721EA17D">
        <w:rPr>
          <w:b w:val="0"/>
          <w:bCs w:val="0"/>
          <w:i w:val="0"/>
          <w:iCs w:val="0"/>
          <w:sz w:val="24"/>
          <w:szCs w:val="24"/>
        </w:rPr>
        <w:t xml:space="preserve">ion also</w:t>
      </w:r>
      <w:r w:rsidRPr="0F233ADF" w:rsidR="721EA17D">
        <w:rPr>
          <w:b w:val="0"/>
          <w:bCs w:val="0"/>
          <w:i w:val="0"/>
          <w:iCs w:val="0"/>
          <w:sz w:val="24"/>
          <w:szCs w:val="24"/>
        </w:rPr>
        <w:t xml:space="preserve"> </w:t>
      </w:r>
      <w:r w:rsidRPr="0F233ADF" w:rsidR="721EA17D">
        <w:rPr>
          <w:b w:val="0"/>
          <w:bCs w:val="0"/>
          <w:i w:val="0"/>
          <w:iCs w:val="0"/>
          <w:sz w:val="24"/>
          <w:szCs w:val="24"/>
        </w:rPr>
        <w:t xml:space="preserve">warrants</w:t>
      </w:r>
      <w:r w:rsidRPr="0F233ADF" w:rsidR="721EA17D">
        <w:rPr>
          <w:b w:val="0"/>
          <w:bCs w:val="0"/>
          <w:i w:val="0"/>
          <w:iCs w:val="0"/>
          <w:sz w:val="24"/>
          <w:szCs w:val="24"/>
        </w:rPr>
        <w:t xml:space="preserve"> expensive maintenance and repairs. </w:t>
      </w:r>
      <w:r w:rsidRPr="0F233ADF" w:rsidR="0A78A3F1">
        <w:rPr>
          <w:b w:val="0"/>
          <w:bCs w:val="0"/>
          <w:i w:val="0"/>
          <w:iCs w:val="0"/>
          <w:sz w:val="24"/>
          <w:szCs w:val="24"/>
        </w:rPr>
        <w:t xml:space="preserve">A</w:t>
      </w:r>
      <w:r w:rsidRPr="0F233ADF" w:rsidR="721EA17D">
        <w:rPr>
          <w:b w:val="0"/>
          <w:bCs w:val="0"/>
          <w:i w:val="0"/>
          <w:iCs w:val="0"/>
          <w:sz w:val="24"/>
          <w:szCs w:val="24"/>
        </w:rPr>
        <w:t xml:space="preserve">n industrial robot system implements a certain degree of planning algorithm specifically for the mo</w:t>
      </w:r>
      <w:r w:rsidRPr="0F233ADF" w:rsidR="1B828AAE">
        <w:rPr>
          <w:b w:val="0"/>
          <w:bCs w:val="0"/>
          <w:i w:val="0"/>
          <w:iCs w:val="0"/>
          <w:sz w:val="24"/>
          <w:szCs w:val="24"/>
        </w:rPr>
        <w:t xml:space="preserve">vement</w:t>
      </w:r>
      <w:r w:rsidRPr="0F233ADF" w:rsidR="658A2610">
        <w:rPr>
          <w:b w:val="0"/>
          <w:bCs w:val="0"/>
          <w:i w:val="0"/>
          <w:iCs w:val="0"/>
          <w:sz w:val="24"/>
          <w:szCs w:val="24"/>
        </w:rPr>
        <w:t xml:space="preserve"> o</w:t>
      </w:r>
      <w:r w:rsidRPr="0F233ADF" w:rsidR="721EA17D">
        <w:rPr>
          <w:b w:val="0"/>
          <w:bCs w:val="0"/>
          <w:i w:val="0"/>
          <w:iCs w:val="0"/>
          <w:sz w:val="24"/>
          <w:szCs w:val="24"/>
        </w:rPr>
        <w:t xml:space="preserve">f the </w:t>
      </w:r>
      <w:r w:rsidRPr="0F233ADF" w:rsidR="721EA17D">
        <w:rPr>
          <w:b w:val="0"/>
          <w:bCs w:val="0"/>
          <w:i w:val="0"/>
          <w:iCs w:val="0"/>
          <w:sz w:val="24"/>
          <w:szCs w:val="24"/>
        </w:rPr>
        <w:t xml:space="preserve">manipulator</w:t>
      </w:r>
      <w:r w:rsidRPr="0F233ADF" w:rsidR="721EA17D">
        <w:rPr>
          <w:b w:val="0"/>
          <w:bCs w:val="0"/>
          <w:i w:val="0"/>
          <w:iCs w:val="0"/>
          <w:sz w:val="24"/>
          <w:szCs w:val="24"/>
        </w:rPr>
        <w:t xml:space="preserve">.</w:t>
      </w:r>
    </w:p>
    <w:p xmlns:wp14="http://schemas.microsoft.com/office/word/2010/wordml" w:rsidP="0F233ADF" w14:paraId="29D2D15C" wp14:textId="27CEE727">
      <w:pPr>
        <w:pStyle w:val="Iiumjournal"/>
        <w:numPr>
          <w:numId w:val="0"/>
        </w:numPr>
        <w:bidi w:val="0"/>
        <w:ind w:left="0" w:right="0" w:hanging="0"/>
        <w:rPr>
          <w:b w:val="0"/>
          <w:bCs w:val="0"/>
          <w:i w:val="0"/>
          <w:iCs w:val="0"/>
          <w:sz w:val="24"/>
          <w:szCs w:val="24"/>
        </w:rPr>
      </w:pPr>
      <w:r>
        <w:rPr>
          <w:b w:val="false"/>
          <w:bCs w:val="false"/>
          <w:i w:val="false"/>
          <w:iCs w:val="false"/>
          <w:sz w:val="24"/>
        </w:rPr>
        <w:tab/>
      </w:r>
      <w:r w:rsidRPr="0F233ADF" w:rsidR="358D6F4B">
        <w:rPr>
          <w:b w:val="0"/>
          <w:bCs w:val="0"/>
          <w:i w:val="0"/>
          <w:iCs w:val="0"/>
          <w:sz w:val="24"/>
          <w:szCs w:val="24"/>
        </w:rPr>
        <w:t xml:space="preserve">A robot motion planner </w:t>
      </w:r>
      <w:r w:rsidRPr="0F233ADF" w:rsidR="7AFB2356">
        <w:rPr>
          <w:b w:val="0"/>
          <w:bCs w:val="0"/>
          <w:i w:val="0"/>
          <w:iCs w:val="0"/>
          <w:sz w:val="24"/>
          <w:szCs w:val="24"/>
        </w:rPr>
        <w:t xml:space="preserve">can </w:t>
      </w:r>
      <w:r w:rsidRPr="0F233ADF" w:rsidR="7AFB2356">
        <w:rPr>
          <w:b w:val="0"/>
          <w:bCs w:val="0"/>
          <w:i w:val="0"/>
          <w:iCs w:val="0"/>
          <w:sz w:val="24"/>
          <w:szCs w:val="24"/>
        </w:rPr>
        <w:t xml:space="preserve">provide</w:t>
      </w:r>
      <w:r w:rsidRPr="0F233ADF" w:rsidR="7AFB2356">
        <w:rPr>
          <w:b w:val="0"/>
          <w:bCs w:val="0"/>
          <w:i w:val="0"/>
          <w:iCs w:val="0"/>
          <w:sz w:val="24"/>
          <w:szCs w:val="24"/>
        </w:rPr>
        <w:t xml:space="preserve"> </w:t>
      </w:r>
      <w:r w:rsidRPr="0F233ADF" w:rsidR="358D6F4B">
        <w:rPr>
          <w:b w:val="0"/>
          <w:bCs w:val="0"/>
          <w:i w:val="0"/>
          <w:iCs w:val="0"/>
          <w:sz w:val="24"/>
          <w:szCs w:val="24"/>
        </w:rPr>
        <w:t xml:space="preserve">a collision-free motion solution for a manipulator</w:t>
      </w:r>
      <w:r w:rsidRPr="0F233ADF" w:rsidR="61F955F3">
        <w:rPr>
          <w:b w:val="0"/>
          <w:bCs w:val="0"/>
          <w:i w:val="0"/>
          <w:iCs w:val="0"/>
          <w:sz w:val="24"/>
          <w:szCs w:val="24"/>
        </w:rPr>
        <w:t xml:space="preserve"> if </w:t>
      </w:r>
      <w:r w:rsidRPr="0F233ADF" w:rsidR="358D6F4B">
        <w:rPr>
          <w:b w:val="0"/>
          <w:bCs w:val="0"/>
          <w:i w:val="0"/>
          <w:iCs w:val="0"/>
          <w:sz w:val="24"/>
          <w:szCs w:val="24"/>
        </w:rPr>
        <w:t xml:space="preserve">a solution is defined as </w:t>
      </w:r>
      <w:r w:rsidRPr="0F233ADF" w:rsidR="0A54C239">
        <w:rPr>
          <w:b w:val="0"/>
          <w:bCs w:val="0"/>
          <w:i w:val="0"/>
          <w:iCs w:val="0"/>
          <w:sz w:val="24"/>
          <w:szCs w:val="24"/>
        </w:rPr>
        <w:t xml:space="preserve">the </w:t>
      </w:r>
      <w:r w:rsidRPr="0F233ADF" w:rsidR="360A87D1">
        <w:rPr>
          <w:b w:val="0"/>
          <w:bCs w:val="0"/>
          <w:i w:val="0"/>
          <w:iCs w:val="0"/>
          <w:sz w:val="24"/>
          <w:szCs w:val="24"/>
        </w:rPr>
        <w:t xml:space="preserve">collection of</w:t>
      </w:r>
      <w:r w:rsidRPr="0F233ADF" w:rsidR="358D6F4B">
        <w:rPr>
          <w:b w:val="0"/>
          <w:bCs w:val="0"/>
          <w:i w:val="0"/>
          <w:iCs w:val="0"/>
          <w:sz w:val="24"/>
          <w:szCs w:val="24"/>
        </w:rPr>
        <w:t xml:space="preserve"> waypoints</w:t>
      </w:r>
      <w:r w:rsidRPr="0F233ADF" w:rsidR="2BF43AFF">
        <w:rPr>
          <w:b w:val="0"/>
          <w:bCs w:val="0"/>
          <w:i w:val="0"/>
          <w:iCs w:val="0"/>
          <w:sz w:val="24"/>
          <w:szCs w:val="24"/>
        </w:rPr>
        <w:t xml:space="preserve"> </w:t>
      </w:r>
      <w:r w:rsidRPr="0F233ADF" w:rsidR="0365DCBA">
        <w:rPr>
          <w:b w:val="0"/>
          <w:bCs w:val="0"/>
          <w:i w:val="0"/>
          <w:iCs w:val="0"/>
          <w:sz w:val="24"/>
          <w:szCs w:val="24"/>
        </w:rPr>
        <w:t xml:space="preserve">and trajectories</w:t>
      </w:r>
      <w:r w:rsidRPr="0F233ADF" w:rsidR="4A68948D">
        <w:rPr>
          <w:b w:val="0"/>
          <w:bCs w:val="0"/>
          <w:i w:val="0"/>
          <w:iCs w:val="0"/>
          <w:sz w:val="24"/>
          <w:szCs w:val="24"/>
        </w:rPr>
        <w:t xml:space="preserve"> that avoid collision between the robot and the obstacle</w:t>
      </w:r>
      <w:r w:rsidRPr="0F233ADF" w:rsidR="358D6F4B">
        <w:rPr>
          <w:b w:val="0"/>
          <w:bCs w:val="0"/>
          <w:i w:val="0"/>
          <w:iCs w:val="0"/>
          <w:sz w:val="24"/>
          <w:szCs w:val="24"/>
        </w:rPr>
        <w:t xml:space="preserve">. In the case of the traditional definition of industrial robots, the planning is global </w:t>
      </w:r>
      <w:r w:rsidRPr="0F233ADF" w:rsidR="358D6F4B">
        <w:rPr>
          <w:b w:val="0"/>
          <w:bCs w:val="0"/>
          <w:i w:val="0"/>
          <w:iCs w:val="0"/>
          <w:sz w:val="24"/>
          <w:szCs w:val="24"/>
        </w:rPr>
        <w:t xml:space="preserve">because</w:t>
      </w:r>
      <w:r w:rsidRPr="0F233ADF" w:rsidR="358D6F4B">
        <w:rPr>
          <w:b w:val="0"/>
          <w:bCs w:val="0"/>
          <w:i w:val="0"/>
          <w:iCs w:val="0"/>
          <w:sz w:val="24"/>
          <w:szCs w:val="24"/>
        </w:rPr>
        <w:t xml:space="preserve"> the robot is enclosed and isolated i</w:t>
      </w:r>
      <w:r w:rsidRPr="0F233ADF" w:rsidR="358D6F4B">
        <w:rPr>
          <w:b w:val="0"/>
          <w:bCs w:val="0"/>
          <w:i w:val="0"/>
          <w:iCs w:val="0"/>
          <w:sz w:val="24"/>
          <w:szCs w:val="24"/>
        </w:rPr>
        <w:t xml:space="preserve">n </w:t>
      </w:r>
      <w:r w:rsidRPr="0F233ADF" w:rsidR="121D1C13">
        <w:rPr>
          <w:b w:val="0"/>
          <w:bCs w:val="0"/>
          <w:i w:val="0"/>
          <w:iCs w:val="0"/>
          <w:sz w:val="24"/>
          <w:szCs w:val="24"/>
        </w:rPr>
        <w:t xml:space="preserve">a </w:t>
      </w:r>
      <w:proofErr w:type="spellStart"/>
      <w:r w:rsidRPr="0F233ADF" w:rsidR="358D6F4B">
        <w:rPr>
          <w:b w:val="0"/>
          <w:bCs w:val="0"/>
          <w:i w:val="0"/>
          <w:iCs w:val="0"/>
          <w:sz w:val="24"/>
          <w:szCs w:val="24"/>
        </w:rPr>
        <w:t xml:space="preserve">wor</w:t>
      </w:r>
      <w:r w:rsidRPr="0F233ADF" w:rsidR="358D6F4B">
        <w:rPr>
          <w:b w:val="0"/>
          <w:bCs w:val="0"/>
          <w:i w:val="0"/>
          <w:iCs w:val="0"/>
          <w:sz w:val="24"/>
          <w:szCs w:val="24"/>
        </w:rPr>
        <w:t xml:space="preserve">kcell</w:t>
      </w:r>
      <w:proofErr w:type="spellEnd"/>
      <w:r w:rsidRPr="0F233ADF" w:rsidR="358D6F4B">
        <w:rPr>
          <w:b w:val="0"/>
          <w:bCs w:val="0"/>
          <w:i w:val="0"/>
          <w:iCs w:val="0"/>
          <w:sz w:val="24"/>
          <w:szCs w:val="24"/>
        </w:rPr>
        <w:t xml:space="preserve">. A global planner takes in a set of </w:t>
      </w:r>
      <w:r w:rsidRPr="0F233ADF" w:rsidR="358D6F4B">
        <w:rPr>
          <w:b w:val="0"/>
          <w:bCs w:val="0"/>
          <w:i w:val="0"/>
          <w:iCs w:val="0"/>
          <w:sz w:val="24"/>
          <w:szCs w:val="24"/>
        </w:rPr>
        <w:t xml:space="preserve">initial</w:t>
      </w:r>
      <w:r w:rsidRPr="0F233ADF" w:rsidR="358D6F4B">
        <w:rPr>
          <w:b w:val="0"/>
          <w:bCs w:val="0"/>
          <w:i w:val="0"/>
          <w:iCs w:val="0"/>
          <w:sz w:val="24"/>
          <w:szCs w:val="24"/>
        </w:rPr>
        <w:t xml:space="preserve"> and goal positions, </w:t>
      </w:r>
      <w:r>
        <w:rPr>
          <w:b w:val="false"/>
          <w:bCs w:val="false"/>
          <w:i w:val="false"/>
          <w:iCs w:val="false"/>
          <w:sz w:val="24"/>
        </w:rPr>
        <mc:AlternateContent>
          <mc:Choice Requires="wps">
            <w:drawing>
              <wp:inline xmlns:wp14="http://schemas.microsoft.com/office/word/2010/wordprocessingDrawing" distT="0" distB="0" distL="0" distR="0" wp14:anchorId="35BD5EB8" wp14:editId="7777777">
                <wp:extent cx="399415" cy="139700"/>
                <wp:effectExtent l="0" t="0" r="0" b="0"/>
                <wp:docPr id="1" name="Shape1" descr="12§display§t \in \mathbb{R}^3§png§1200§FALSE§" title="TexMaths"/>
                <a:graphic xmlns:a="http://schemas.openxmlformats.org/drawingml/2006/main">
                  <a:graphicData uri="http://schemas.openxmlformats.org/drawingml/2006/picture">
                    <pic:pic xmlns:pic="http://schemas.openxmlformats.org/drawingml/2006/picture">
                      <pic:nvPicPr>
                        <pic:cNvPr id="0" name="Shape1" descr="12§display§t \in \mathbb{R}^3§png§1200§FALSE§"/>
                        <pic:cNvPicPr/>
                      </pic:nvPicPr>
                      <pic:blipFill>
                        <a:blip r:embed="rId2"/>
                        <a:stretch/>
                      </pic:blipFill>
                      <pic:spPr>
                        <a:xfrm>
                          <a:off x="0" y="0"/>
                          <a:ext cx="399240" cy="139680"/>
                        </a:xfrm>
                        <a:prstGeom prst="rect">
                          <a:avLst/>
                        </a:prstGeom>
                        <a:ln w="0">
                          <a:noFill/>
                        </a:ln>
                      </pic:spPr>
                    </pic:pic>
                  </a:graphicData>
                </a:graphic>
              </wp:inline>
            </w:drawing>
          </mc:Choice>
          <mc:Fallback>
            <w:pict w14:anchorId="5C64E417">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_0" style="position:absolute;margin-left:0pt;margin-top:-10.5pt;width:31.4pt;height:10.95pt;mso-wrap-style:none;v-text-anchor:middle" o:allowincell="f" stroked="f" type="_x0000_t75" ID="Shape1">
                <v:imagedata o:detectmouseclick="t" r:id="rId3"/>
                <v:stroke color="#3465a4" joinstyle="round" endcap="flat"/>
                <w10:wrap type="none"/>
              </v:shape>
            </w:pict>
          </mc:Fallback>
        </mc:AlternateContent>
      </w:r>
      <w:r w:rsidRPr="0F233ADF" w:rsidR="358D6F4B">
        <w:rPr>
          <w:b w:val="0"/>
          <w:bCs w:val="0"/>
          <w:i w:val="0"/>
          <w:iCs w:val="0"/>
          <w:sz w:val="24"/>
          <w:szCs w:val="24"/>
        </w:rPr>
        <w:t xml:space="preserve">, or as set of </w:t>
      </w:r>
      <w:r w:rsidRPr="0F233ADF" w:rsidR="358D6F4B">
        <w:rPr>
          <w:b w:val="0"/>
          <w:bCs w:val="0"/>
          <w:i w:val="0"/>
          <w:iCs w:val="0"/>
          <w:sz w:val="24"/>
          <w:szCs w:val="24"/>
        </w:rPr>
        <w:t xml:space="preserve">initial</w:t>
      </w:r>
      <w:r w:rsidRPr="0F233ADF" w:rsidR="358D6F4B">
        <w:rPr>
          <w:b w:val="0"/>
          <w:bCs w:val="0"/>
          <w:i w:val="0"/>
          <w:iCs w:val="0"/>
          <w:sz w:val="24"/>
          <w:szCs w:val="24"/>
        </w:rPr>
        <w:t xml:space="preserve"> and goal </w:t>
      </w:r>
      <w:proofErr w:type="gramStart"/>
      <w:r w:rsidRPr="0F233ADF" w:rsidR="358D6F4B">
        <w:rPr>
          <w:b w:val="0"/>
          <w:bCs w:val="0"/>
          <w:i w:val="0"/>
          <w:iCs w:val="0"/>
          <w:sz w:val="24"/>
          <w:szCs w:val="24"/>
        </w:rPr>
        <w:t xml:space="preserve">poses</w:t>
      </w:r>
      <w:proofErr w:type="gramEnd"/>
      <w:r w:rsidRPr="0F233ADF" w:rsidR="358D6F4B">
        <w:rPr>
          <w:b w:val="0"/>
          <w:bCs w:val="0"/>
          <w:i w:val="0"/>
          <w:iCs w:val="0"/>
          <w:sz w:val="24"/>
          <w:szCs w:val="24"/>
        </w:rPr>
        <w:t xml:space="preserve">, </w:t>
      </w:r>
      <w:r>
        <w:rPr>
          <w:b w:val="false"/>
          <w:bCs w:val="false"/>
          <w:i w:val="false"/>
          <w:iCs w:val="false"/>
          <w:sz w:val="24"/>
        </w:rPr>
        <mc:AlternateContent>
          <mc:Choice Requires="wps">
            <w:drawing>
              <wp:inline xmlns:wp14="http://schemas.microsoft.com/office/word/2010/wordprocessingDrawing" distT="0" distB="0" distL="0" distR="0" wp14:anchorId="15380137" wp14:editId="7777777">
                <wp:extent cx="713105" cy="151130"/>
                <wp:effectExtent l="0" t="0" r="0" b="0"/>
                <wp:docPr id="2" name="Shape2" descr="12§display§p \in \vb*{SE(3)}§png§1200§FALSE§" title="TexMaths"/>
                <a:graphic xmlns:a="http://schemas.openxmlformats.org/drawingml/2006/main">
                  <a:graphicData uri="http://schemas.openxmlformats.org/drawingml/2006/picture">
                    <pic:pic xmlns:pic="http://schemas.openxmlformats.org/drawingml/2006/picture">
                      <pic:nvPicPr>
                        <pic:cNvPr id="1" name="Shape2" descr="12§display§p \in \vb*{SE(3)}§png§1200§FALSE§"/>
                        <pic:cNvPicPr/>
                      </pic:nvPicPr>
                      <pic:blipFill>
                        <a:blip r:embed="rId4"/>
                        <a:stretch/>
                      </pic:blipFill>
                      <pic:spPr>
                        <a:xfrm>
                          <a:off x="0" y="0"/>
                          <a:ext cx="713160" cy="151200"/>
                        </a:xfrm>
                        <a:prstGeom prst="rect">
                          <a:avLst/>
                        </a:prstGeom>
                        <a:ln w="0">
                          <a:noFill/>
                        </a:ln>
                      </pic:spPr>
                    </pic:pic>
                  </a:graphicData>
                </a:graphic>
              </wp:inline>
            </w:drawing>
          </mc:Choice>
          <mc:Fallback>
            <w:pict w14:anchorId="3D60CA45">
              <v:shape id="shape_0" style="position:absolute;margin-left:0pt;margin-top:-8.9pt;width:56.1pt;height:11.85pt;mso-wrap-style:none;v-text-anchor:middle" o:allowincell="f" stroked="f" type="_x0000_t75" ID="Shape2">
                <v:imagedata o:detectmouseclick="t" r:id="rId5"/>
                <v:stroke color="#3465a4" joinstyle="round" endcap="flat"/>
                <w10:wrap type="none"/>
              </v:shape>
            </w:pict>
          </mc:Fallback>
        </mc:AlternateContent>
      </w:r>
      <w:r w:rsidRPr="0F233ADF" w:rsidR="358D6F4B">
        <w:rPr>
          <w:b w:val="0"/>
          <w:bCs w:val="0"/>
          <w:i w:val="0"/>
          <w:iCs w:val="0"/>
          <w:sz w:val="24"/>
          <w:szCs w:val="24"/>
        </w:rPr>
        <w:t xml:space="preserve">, as its input </w:t>
      </w:r>
      <w:r w:rsidRPr="0F233ADF" w:rsidR="358D6F4B">
        <w:rPr>
          <w:b w:val="0"/>
          <w:bCs w:val="0"/>
          <w:i w:val="0"/>
          <w:iCs w:val="0"/>
          <w:sz w:val="24"/>
          <w:szCs w:val="24"/>
        </w:rPr>
        <w:t xml:space="preserve"> </w:t>
      </w:r>
      <w:proofErr w:type="spellStart"/>
      <w:r w:rsidRPr="0F233ADF" w:rsidR="358D6F4B">
        <w:rPr>
          <w:b w:val="0"/>
          <w:bCs w:val="0"/>
          <w:i w:val="0"/>
          <w:iCs w:val="0"/>
          <w:sz w:val="24"/>
          <w:szCs w:val="24"/>
        </w:rPr>
        <w:t xml:space="preserve">ge</w:t>
      </w:r>
      <w:r w:rsidRPr="0F233ADF" w:rsidR="486A4532">
        <w:rPr>
          <w:b w:val="0"/>
          <w:bCs w:val="0"/>
          <w:i w:val="0"/>
          <w:iCs w:val="0"/>
          <w:sz w:val="24"/>
          <w:szCs w:val="24"/>
        </w:rPr>
        <w:t xml:space="preserve">input</w:t>
      </w:r>
      <w:proofErr w:type="spellEnd"/>
      <w:r w:rsidRPr="0F233ADF" w:rsidR="486A4532">
        <w:rPr>
          <w:b w:val="0"/>
          <w:bCs w:val="0"/>
          <w:i w:val="0"/>
          <w:iCs w:val="0"/>
          <w:sz w:val="24"/>
          <w:szCs w:val="24"/>
        </w:rPr>
        <w:t xml:space="preserve"> </w:t>
      </w:r>
      <w:r w:rsidRPr="0F233ADF" w:rsidR="358D6F4B">
        <w:rPr>
          <w:b w:val="0"/>
          <w:bCs w:val="0"/>
          <w:i w:val="0"/>
          <w:iCs w:val="0"/>
          <w:sz w:val="24"/>
          <w:szCs w:val="24"/>
        </w:rPr>
        <w:t xml:space="preserve">s constraint-informed trajectory as intermediate waypoints for the robot to follow. Howev</w:t>
      </w:r>
      <w:r w:rsidRPr="0F233ADF" w:rsidR="358D6F4B">
        <w:rPr>
          <w:b w:val="0"/>
          <w:bCs w:val="0"/>
          <w:i w:val="0"/>
          <w:iCs w:val="0"/>
          <w:sz w:val="24"/>
          <w:szCs w:val="24"/>
        </w:rPr>
        <w:t>er, a glo</w:t>
      </w:r>
      <w:r w:rsidRPr="0F233ADF" w:rsidR="358D6F4B">
        <w:rPr>
          <w:b w:val="0"/>
          <w:bCs w:val="0"/>
          <w:i w:val="0"/>
          <w:iCs w:val="0"/>
          <w:sz w:val="24"/>
          <w:szCs w:val="24"/>
        </w:rPr>
        <w:t xml:space="preserve">bal planner is offline, which implies that the trajectories are set before the task </w:t>
      </w:r>
      <w:r w:rsidRPr="0F233ADF" w:rsidR="358D6F4B">
        <w:rPr>
          <w:b w:val="0"/>
          <w:bCs w:val="0"/>
          <w:i w:val="0"/>
          <w:iCs w:val="0"/>
          <w:sz w:val="24"/>
          <w:szCs w:val="24"/>
        </w:rPr>
        <w:t>commences</w:t>
      </w:r>
      <w:r w:rsidRPr="0F233ADF" w:rsidR="358D6F4B">
        <w:rPr>
          <w:b w:val="0"/>
          <w:bCs w:val="0"/>
          <w:i w:val="0"/>
          <w:iCs w:val="0"/>
          <w:sz w:val="24"/>
          <w:szCs w:val="24"/>
        </w:rPr>
        <w:t>. The global planner also assumes a static workspace. Any unplanned changes in the workspace over the global planning</w:t>
      </w:r>
      <w:r w:rsidRPr="0F233ADF" w:rsidR="2CAD18B4">
        <w:rPr>
          <w:b w:val="0"/>
          <w:bCs w:val="0"/>
          <w:i w:val="0"/>
          <w:iCs w:val="0"/>
          <w:sz w:val="24"/>
          <w:szCs w:val="24"/>
        </w:rPr>
        <w:t xml:space="preserve"> </w:t>
      </w:r>
      <w:r w:rsidRPr="0F233ADF" w:rsidR="358D6F4B">
        <w:rPr>
          <w:b w:val="0"/>
          <w:bCs w:val="0"/>
          <w:i w:val="0"/>
          <w:iCs w:val="0"/>
          <w:sz w:val="24"/>
          <w:szCs w:val="24"/>
        </w:rPr>
        <w:t>scheme, such as an</w:t>
      </w:r>
      <w:r w:rsidRPr="0F233ADF" w:rsidR="358D6F4B">
        <w:rPr>
          <w:b w:val="0"/>
          <w:bCs w:val="0"/>
          <w:i w:val="0"/>
          <w:iCs w:val="0"/>
          <w:sz w:val="24"/>
          <w:szCs w:val="24"/>
        </w:rPr>
        <w:t xml:space="preserve"> unplan</w:t>
      </w:r>
      <w:r w:rsidRPr="0F233ADF" w:rsidR="358D6F4B">
        <w:rPr>
          <w:b w:val="0"/>
          <w:bCs w:val="0"/>
          <w:i w:val="0"/>
          <w:iCs w:val="0"/>
          <w:sz w:val="24"/>
          <w:szCs w:val="24"/>
        </w:rPr>
        <w:t xml:space="preserve">ned introduction of </w:t>
      </w:r>
      <w:r w:rsidRPr="0F233ADF" w:rsidR="4C75B7F3">
        <w:rPr>
          <w:b w:val="0"/>
          <w:bCs w:val="0"/>
          <w:i w:val="0"/>
          <w:iCs w:val="0"/>
          <w:sz w:val="24"/>
          <w:szCs w:val="24"/>
        </w:rPr>
        <w:t>a stationary</w:t>
      </w:r>
      <w:r w:rsidRPr="0F233ADF" w:rsidR="358D6F4B">
        <w:rPr>
          <w:b w:val="0"/>
          <w:bCs w:val="0"/>
          <w:i w:val="0"/>
          <w:iCs w:val="0"/>
          <w:sz w:val="24"/>
          <w:szCs w:val="24"/>
        </w:rPr>
        <w:t xml:space="preserve"> object or a </w:t>
      </w:r>
      <w:r w:rsidRPr="0F233ADF" w:rsidR="358D6F4B">
        <w:rPr>
          <w:b w:val="0"/>
          <w:bCs w:val="0"/>
          <w:i w:val="0"/>
          <w:iCs w:val="0"/>
          <w:sz w:val="24"/>
          <w:szCs w:val="24"/>
        </w:rPr>
        <w:t>moving objec</w:t>
      </w:r>
      <w:r w:rsidRPr="0F233ADF" w:rsidR="358D6F4B">
        <w:rPr>
          <w:b w:val="0"/>
          <w:bCs w:val="0"/>
          <w:i w:val="0"/>
          <w:iCs w:val="0"/>
          <w:sz w:val="24"/>
          <w:szCs w:val="24"/>
        </w:rPr>
        <w:t xml:space="preserve">t into the robot workspace, </w:t>
      </w:r>
      <w:r w:rsidRPr="0F233ADF" w:rsidR="358D6F4B">
        <w:rPr>
          <w:b w:val="0"/>
          <w:bCs w:val="0"/>
          <w:i w:val="0"/>
          <w:iCs w:val="0"/>
          <w:sz w:val="24"/>
          <w:szCs w:val="24"/>
        </w:rPr>
        <w:t>renders</w:t>
      </w:r>
      <w:r w:rsidRPr="0F233ADF" w:rsidR="358D6F4B">
        <w:rPr>
          <w:b w:val="0"/>
          <w:bCs w:val="0"/>
          <w:i w:val="0"/>
          <w:iCs w:val="0"/>
          <w:sz w:val="24"/>
          <w:szCs w:val="24"/>
        </w:rPr>
        <w:t xml:space="preserve"> the offline-planned trajectory outdated and, </w:t>
      </w:r>
      <w:r w:rsidRPr="0F233ADF" w:rsidR="358D6F4B">
        <w:rPr>
          <w:b w:val="0"/>
          <w:bCs w:val="0"/>
          <w:i w:val="0"/>
          <w:iCs w:val="0"/>
          <w:sz w:val="24"/>
          <w:szCs w:val="24"/>
        </w:rPr>
        <w:t>consequently</w:t>
      </w:r>
      <w:r w:rsidRPr="0F233ADF" w:rsidR="358D6F4B">
        <w:rPr>
          <w:b w:val="0"/>
          <w:bCs w:val="0"/>
          <w:i w:val="0"/>
          <w:iCs w:val="0"/>
          <w:sz w:val="24"/>
          <w:szCs w:val="24"/>
        </w:rPr>
        <w:t>, requires replanning. In the case of a compliant robot, unplanned changes are unavoidable.</w:t>
      </w:r>
    </w:p>
    <w:p xmlns:wp14="http://schemas.microsoft.com/office/word/2010/wordml" w:rsidP="0F233ADF" w14:paraId="41E35AEC" wp14:textId="25BDC38D">
      <w:pPr>
        <w:pStyle w:val="Iiumjournal"/>
        <w:numPr>
          <w:numId w:val="0"/>
        </w:numPr>
        <w:bidi w:val="0"/>
        <w:ind w:left="0" w:right="0" w:hanging="0"/>
        <w:rPr>
          <w:b w:val="0"/>
          <w:bCs w:val="0"/>
          <w:i w:val="0"/>
          <w:iCs w:val="0"/>
          <w:sz w:val="24"/>
          <w:szCs w:val="24"/>
        </w:rPr>
      </w:pPr>
      <w:r>
        <w:rPr>
          <w:b w:val="false"/>
          <w:bCs w:val="false"/>
          <w:i w:val="false"/>
          <w:iCs w:val="false"/>
          <w:sz w:val="24"/>
        </w:rPr>
        <w:tab/>
      </w:r>
      <w:r w:rsidRPr="0F233ADF" w:rsidR="358D6F4B">
        <w:rPr>
          <w:b w:val="0"/>
          <w:bCs w:val="0"/>
          <w:i w:val="0"/>
          <w:iCs w:val="0"/>
          <w:sz w:val="24"/>
          <w:szCs w:val="24"/>
        </w:rPr>
        <w:t xml:space="preserve">Hence, </w:t>
      </w:r>
      <w:r w:rsidRPr="0F233ADF" w:rsidR="358D6F4B">
        <w:rPr>
          <w:b w:val="0"/>
          <w:bCs w:val="0"/>
          <w:i w:val="0"/>
          <w:iCs w:val="0"/>
          <w:sz w:val="24"/>
          <w:szCs w:val="24"/>
        </w:rPr>
        <w:t xml:space="preserve">it is</w:t>
      </w:r>
      <w:r w:rsidRPr="0F233ADF" w:rsidR="358D6F4B">
        <w:rPr>
          <w:b w:val="0"/>
          <w:bCs w:val="0"/>
          <w:i w:val="0"/>
          <w:iCs w:val="0"/>
          <w:sz w:val="24"/>
          <w:szCs w:val="24"/>
        </w:rPr>
        <w:t xml:space="preserve"> </w:t>
      </w:r>
      <w:r w:rsidRPr="0F233ADF" w:rsidR="4F559C23">
        <w:rPr>
          <w:b w:val="0"/>
          <w:bCs w:val="0"/>
          <w:i w:val="0"/>
          <w:iCs w:val="0"/>
          <w:sz w:val="24"/>
          <w:szCs w:val="24"/>
        </w:rPr>
        <w:t xml:space="preserve">imperative a</w:t>
      </w:r>
      <w:r w:rsidRPr="0F233ADF" w:rsidR="358D6F4B">
        <w:rPr>
          <w:b w:val="0"/>
          <w:bCs w:val="0"/>
          <w:i w:val="0"/>
          <w:iCs w:val="0"/>
          <w:position w:val="0"/>
          <w:sz w:val="24"/>
          <w:sz w:val="24"/>
          <w:szCs w:val="24"/>
        </w:rPr>
        <w:t xml:space="preserve"> compliant manipulator or cooperative manipulator </w:t>
      </w:r>
      <w:r w:rsidRPr="0F233ADF" w:rsidR="674105F5">
        <w:rPr>
          <w:b w:val="0"/>
          <w:bCs w:val="0"/>
          <w:i w:val="0"/>
          <w:iCs w:val="0"/>
          <w:position w:val="0"/>
          <w:sz w:val="24"/>
          <w:sz w:val="24"/>
          <w:szCs w:val="24"/>
        </w:rPr>
        <w:t xml:space="preserve">must have</w:t>
      </w:r>
      <w:r w:rsidRPr="0F233ADF" w:rsidR="358D6F4B">
        <w:rPr>
          <w:b w:val="0"/>
          <w:bCs w:val="0"/>
          <w:i w:val="0"/>
          <w:iCs w:val="0"/>
          <w:position w:val="0"/>
          <w:sz w:val="24"/>
          <w:sz w:val="24"/>
          <w:szCs w:val="24"/>
        </w:rPr>
        <w:t xml:space="preserve"> an efficient </w:t>
      </w:r>
      <w:r w:rsidRPr="0F233ADF" w:rsidR="6F02CA5E">
        <w:rPr>
          <w:b w:val="0"/>
          <w:bCs w:val="0"/>
          <w:i w:val="0"/>
          <w:iCs w:val="0"/>
          <w:position w:val="0"/>
          <w:sz w:val="24"/>
          <w:sz w:val="24"/>
          <w:szCs w:val="24"/>
        </w:rPr>
        <w:t xml:space="preserve">online </w:t>
      </w:r>
      <w:r w:rsidRPr="0F233ADF" w:rsidR="358D6F4B">
        <w:rPr>
          <w:b w:val="0"/>
          <w:bCs w:val="0"/>
          <w:i w:val="0"/>
          <w:iCs w:val="0"/>
          <w:position w:val="0"/>
          <w:sz w:val="24"/>
          <w:sz w:val="24"/>
          <w:szCs w:val="24"/>
        </w:rPr>
        <w:t xml:space="preserve">motion planner because replanning is computationally expensive and time-consuming; sampling-based planners are the pinnacle example of efficient planning </w:t>
      </w:r>
      <w:r w:rsidRPr="0F233ADF" w:rsidR="358D6F4B">
        <w:rPr>
          <w:b w:val="0"/>
          <w:bCs w:val="0"/>
          <w:i w:val="0"/>
          <w:iCs w:val="0"/>
          <w:sz w:val="24"/>
          <w:szCs w:val="24"/>
          <w:vertAlign w:val="baseline"/>
        </w:rPr>
        <w:t>[3]</w:t>
      </w:r>
      <w:r w:rsidRPr="0F233ADF" w:rsidR="358D6F4B">
        <w:rPr>
          <w:b w:val="0"/>
          <w:bCs w:val="0"/>
          <w:i w:val="0"/>
          <w:iCs w:val="0"/>
          <w:sz w:val="24"/>
          <w:szCs w:val="24"/>
        </w:rPr>
        <w:t xml:space="preserve">⁠.</w:t>
      </w:r>
      <w:r w:rsidRPr="0F233ADF" w:rsidR="358D6F4B">
        <w:rPr>
          <w:b w:val="0"/>
          <w:bCs w:val="0"/>
          <w:i w:val="0"/>
          <w:iCs w:val="0"/>
          <w:sz w:val="24"/>
          <w:szCs w:val="24"/>
        </w:rPr>
        <w:t xml:space="preserve"> Unfortunately, sampling-based planner trade completeness and optimality with efficiency where the p</w:t>
      </w:r>
      <w:r w:rsidRPr="0F233ADF" w:rsidR="358D6F4B">
        <w:rPr>
          <w:b w:val="0"/>
          <w:bCs w:val="0"/>
          <w:i w:val="0"/>
          <w:iCs w:val="0"/>
          <w:sz w:val="24"/>
          <w:szCs w:val="24"/>
        </w:rPr>
        <w:t xml:space="preserve">lanner </w:t>
      </w:r>
      <w:r w:rsidRPr="0F233ADF" w:rsidR="358D6F4B">
        <w:rPr>
          <w:b w:val="0"/>
          <w:bCs w:val="0"/>
          <w:i w:val="0"/>
          <w:iCs w:val="0"/>
          <w:sz w:val="24"/>
          <w:szCs w:val="24"/>
        </w:rPr>
        <w:t xml:space="preserve">may fail to </w:t>
      </w:r>
      <w:r w:rsidRPr="0F233ADF" w:rsidR="358D6F4B">
        <w:rPr>
          <w:b w:val="0"/>
          <w:bCs w:val="0"/>
          <w:i w:val="0"/>
          <w:iCs w:val="0"/>
          <w:sz w:val="24"/>
          <w:szCs w:val="24"/>
        </w:rPr>
        <w:t xml:space="preserve">provide</w:t>
      </w:r>
      <w:r w:rsidRPr="0F233ADF" w:rsidR="358D6F4B">
        <w:rPr>
          <w:b w:val="0"/>
          <w:bCs w:val="0"/>
          <w:i w:val="0"/>
          <w:iCs w:val="0"/>
          <w:position w:val="0"/>
          <w:sz w:val="24"/>
          <w:sz w:val="24"/>
          <w:szCs w:val="24"/>
        </w:rPr>
        <w:t xml:space="preserve"> a solution </w:t>
      </w:r>
      <w:r w:rsidRPr="0F233ADF" w:rsidR="358D6F4B">
        <w:rPr>
          <w:b w:val="0"/>
          <w:bCs w:val="0"/>
          <w:i w:val="0"/>
          <w:iCs w:val="0"/>
          <w:sz w:val="24"/>
          <w:szCs w:val="24"/>
          <w:vertAlign w:val="baseline"/>
        </w:rPr>
        <w:t>[4]</w:t>
      </w:r>
      <w:r w:rsidRPr="0F233ADF" w:rsidR="358D6F4B">
        <w:rPr>
          <w:b w:val="0"/>
          <w:bCs w:val="0"/>
          <w:i w:val="0"/>
          <w:iCs w:val="0"/>
          <w:sz w:val="24"/>
          <w:szCs w:val="24"/>
        </w:rPr>
        <w:t xml:space="preserve">⁠</w:t>
      </w:r>
      <w:r w:rsidRPr="0F233ADF" w:rsidR="358D6F4B">
        <w:rPr>
          <w:b w:val="0"/>
          <w:bCs w:val="0"/>
          <w:i w:val="0"/>
          <w:iCs w:val="0"/>
          <w:position w:val="0"/>
          <w:sz w:val="24"/>
          <w:sz w:val="24"/>
          <w:szCs w:val="24"/>
        </w:rPr>
        <w:t xml:space="preserve">. Also, if a solution exists under its metric space, the waypoints may not be the least cost path to a goal </w:t>
      </w:r>
      <w:r w:rsidRPr="0F233ADF" w:rsidR="358D6F4B">
        <w:rPr>
          <w:b w:val="0"/>
          <w:bCs w:val="0"/>
          <w:i w:val="0"/>
          <w:iCs w:val="0"/>
          <w:position w:val="0"/>
          <w:sz w:val="24"/>
          <w:sz w:val="24"/>
          <w:szCs w:val="24"/>
          <w:vertAlign w:val="baseline"/>
        </w:rPr>
        <w:t>[5]</w:t>
      </w:r>
      <w:r w:rsidRPr="0F233ADF" w:rsidR="358D6F4B">
        <w:rPr>
          <w:b w:val="0"/>
          <w:bCs w:val="0"/>
          <w:i w:val="0"/>
          <w:iCs w:val="0"/>
          <w:sz w:val="24"/>
          <w:szCs w:val="24"/>
          <w:vertAlign w:val="baseline"/>
        </w:rPr>
        <w:t xml:space="preserve">⁠</w:t>
      </w:r>
      <w:r w:rsidRPr="0F233ADF" w:rsidR="358D6F4B">
        <w:rPr>
          <w:b w:val="0"/>
          <w:bCs w:val="0"/>
          <w:i w:val="0"/>
          <w:iCs w:val="0"/>
          <w:sz w:val="24"/>
          <w:szCs w:val="24"/>
        </w:rPr>
        <w:t xml:space="preserve">. </w:t>
      </w:r>
    </w:p>
    <w:p xmlns:wp14="http://schemas.microsoft.com/office/word/2010/wordml" w:rsidP="658A2610" w14:paraId="75A77A34" wp14:textId="6BD8D831">
      <w:pPr>
        <w:pStyle w:val="Iiumjournal"/>
        <w:numPr>
          <w:numId w:val="0"/>
        </w:numPr>
        <w:tabs>
          <w:tab w:val="clear" w:pos="446"/>
          <w:tab w:val="center" w:leader="none" w:pos="4514"/>
          <w:tab w:val="right" w:leader="none" w:pos="9029"/>
        </w:tabs>
        <w:bidi w:val="0"/>
        <w:ind w:left="0" w:right="0" w:hanging="0"/>
        <w:rPr>
          <w:b w:val="0"/>
          <w:b w:val="false"/>
          <w:bCs w:val="0"/>
          <w:i w:val="0"/>
          <w:i w:val="false"/>
          <w:iCs w:val="0"/>
          <w:sz w:val="24"/>
          <w:szCs w:val="24"/>
        </w:rPr>
      </w:pPr>
      <w:r>
        <w:rPr>
          <w:b w:val="false"/>
          <w:bCs w:val="false"/>
          <w:i w:val="false"/>
          <w:iCs w:val="false"/>
          <w:sz w:val="24"/>
        </w:rPr>
        <w:tab/>
      </w:r>
      <w:r w:rsidRPr="658A2610" w:rsidR="358D6F4B">
        <w:rPr>
          <w:b w:val="0"/>
          <w:bCs w:val="0"/>
          <w:i w:val="0"/>
          <w:iCs w:val="0"/>
          <w:sz w:val="24"/>
          <w:szCs w:val="24"/>
        </w:rPr>
        <w:t xml:space="preserve">Regardless of lack of completeness and optimality, sampling-based planner excel at </w:t>
      </w:r>
      <w:r w:rsidRPr="658A2610" w:rsidR="358D6F4B">
        <w:rPr>
          <w:b w:val="0"/>
          <w:bCs w:val="0"/>
          <w:i w:val="0"/>
          <w:iCs w:val="0"/>
          <w:sz w:val="24"/>
          <w:szCs w:val="24"/>
        </w:rPr>
        <w:t xml:space="preserve">maintaining</w:t>
      </w:r>
      <w:r w:rsidRPr="658A2610" w:rsidR="358D6F4B">
        <w:rPr>
          <w:b w:val="0"/>
          <w:bCs w:val="0"/>
          <w:i w:val="0"/>
          <w:iCs w:val="0"/>
          <w:sz w:val="24"/>
          <w:szCs w:val="24"/>
        </w:rPr>
        <w:t xml:space="preserve"> reasonable usage of computational resources that pave way to the near-online planning scheme. The sampling-based planners for robot motion are a family of planners that uses probabilistic approach to generate a graph structure encoding the free space and the robot configuration space. The sampling</w:t>
      </w:r>
      <w:r w:rsidRPr="658A2610" w:rsidR="4FD7CACF">
        <w:rPr>
          <w:b w:val="0"/>
          <w:bCs w:val="0"/>
          <w:i w:val="0"/>
          <w:iCs w:val="0"/>
          <w:sz w:val="24"/>
          <w:szCs w:val="24"/>
        </w:rPr>
        <w:t xml:space="preserve">s</w:t>
      </w:r>
      <w:r w:rsidRPr="658A2610" w:rsidR="358D6F4B">
        <w:rPr>
          <w:b w:val="0"/>
          <w:bCs w:val="0"/>
          <w:i w:val="0"/>
          <w:iCs w:val="0"/>
          <w:sz w:val="24"/>
          <w:szCs w:val="24"/>
        </w:rPr>
        <w:t xml:space="preserve"> are stochastic, such that resampling will give a unique solution to the</w:t>
      </w:r>
      <w:r w:rsidRPr="658A2610" w:rsidR="358D6F4B">
        <w:rPr>
          <w:b w:val="0"/>
          <w:bCs w:val="0"/>
          <w:i w:val="0"/>
          <w:iCs w:val="0"/>
          <w:sz w:val="24"/>
          <w:szCs w:val="24"/>
        </w:rPr>
        <w:t xml:space="preserve"> previou</w:t>
      </w:r>
      <w:r w:rsidRPr="658A2610" w:rsidR="358D6F4B">
        <w:rPr>
          <w:b w:val="0"/>
          <w:bCs w:val="0"/>
          <w:i w:val="0"/>
          <w:iCs w:val="0"/>
          <w:sz w:val="24"/>
          <w:szCs w:val="24"/>
        </w:rPr>
        <w:t xml:space="preserve">s sampling. Most sampling-based planne</w:t>
      </w:r>
      <w:r w:rsidRPr="658A2610" w:rsidR="138182EF">
        <w:rPr>
          <w:b w:val="0"/>
          <w:bCs w:val="0"/>
          <w:i w:val="0"/>
          <w:iCs w:val="0"/>
          <w:sz w:val="24"/>
          <w:szCs w:val="24"/>
        </w:rPr>
        <w:t xml:space="preserve">r</w:t>
      </w:r>
      <w:r w:rsidRPr="658A2610" w:rsidR="45E21961">
        <w:rPr>
          <w:b w:val="0"/>
          <w:bCs w:val="0"/>
          <w:i w:val="0"/>
          <w:iCs w:val="0"/>
          <w:sz w:val="24"/>
          <w:szCs w:val="24"/>
        </w:rPr>
        <w:t xml:space="preserve">s</w:t>
      </w:r>
      <w:r w:rsidRPr="658A2610" w:rsidR="358D6F4B">
        <w:rPr>
          <w:b w:val="0"/>
          <w:bCs w:val="0"/>
          <w:i w:val="0"/>
          <w:iCs w:val="0"/>
          <w:sz w:val="24"/>
          <w:szCs w:val="24"/>
        </w:rPr>
        <w:t xml:space="preserve"> are also tractable in higher-dimensional configuration</w:t>
      </w:r>
      <w:r w:rsidRPr="658A2610" w:rsidR="2BFCFF56">
        <w:rPr>
          <w:b w:val="0"/>
          <w:bCs w:val="0"/>
          <w:i w:val="0"/>
          <w:iCs w:val="0"/>
          <w:sz w:val="24"/>
          <w:szCs w:val="24"/>
        </w:rPr>
        <w:t xml:space="preserve">s</w:t>
      </w:r>
      <w:r w:rsidRPr="658A2610" w:rsidR="358D6F4B">
        <w:rPr>
          <w:b w:val="0"/>
          <w:bCs w:val="0"/>
          <w:i w:val="0"/>
          <w:iCs w:val="0"/>
          <w:sz w:val="24"/>
          <w:szCs w:val="24"/>
        </w:rPr>
        <w:t xml:space="preserve"> and task space. However, sampling-based planners assume </w:t>
      </w:r>
      <w:r w:rsidRPr="658A2610" w:rsidR="49769491">
        <w:rPr>
          <w:b w:val="0"/>
          <w:bCs w:val="0"/>
          <w:i w:val="0"/>
          <w:iCs w:val="0"/>
          <w:sz w:val="24"/>
          <w:szCs w:val="24"/>
        </w:rPr>
        <w:t xml:space="preserve">a </w:t>
      </w:r>
      <w:r w:rsidRPr="658A2610" w:rsidR="358D6F4B">
        <w:rPr>
          <w:b w:val="0"/>
          <w:bCs w:val="0"/>
          <w:i w:val="0"/>
          <w:iCs w:val="0"/>
          <w:sz w:val="24"/>
          <w:szCs w:val="24"/>
        </w:rPr>
        <w:t xml:space="preserve">static workspace. </w:t>
      </w:r>
    </w:p>
    <w:p xmlns:wp14="http://schemas.microsoft.com/office/word/2010/wordml" w:rsidP="0F233ADF" w14:paraId="742AB1FE" wp14:textId="0608CF82">
      <w:pPr>
        <w:pStyle w:val="Iiumjournal"/>
        <w:numPr>
          <w:numId w:val="0"/>
        </w:numPr>
        <w:bidi w:val="0"/>
        <w:spacing w:before="115" w:after="115"/>
        <w:ind w:left="0" w:right="0" w:firstLine="446"/>
        <w:jc w:val="both"/>
        <w:rPr>
          <w:b w:val="0"/>
          <w:bCs w:val="0"/>
          <w:i w:val="0"/>
          <w:iCs w:val="0"/>
          <w:sz w:val="24"/>
          <w:szCs w:val="24"/>
        </w:rPr>
      </w:pPr>
      <w:r w:rsidRPr="0F233ADF" w:rsidR="721EA17D">
        <w:rPr>
          <w:b w:val="0"/>
          <w:bCs w:val="0"/>
          <w:i w:val="0"/>
          <w:iCs w:val="0"/>
          <w:sz w:val="24"/>
          <w:szCs w:val="24"/>
        </w:rPr>
        <w:t xml:space="preserve">This paper repurposes the use of sampling-based motion planning, the rapidly-exploring random tree motion planning, to address operation task in a dynamic environment </w:t>
      </w:r>
      <w:r w:rsidRPr="0F233ADF" w:rsidR="721EA17D">
        <w:rPr>
          <w:b w:val="0"/>
          <w:bCs w:val="0"/>
          <w:i w:val="0"/>
          <w:iCs w:val="0"/>
          <w:sz w:val="24"/>
          <w:szCs w:val="24"/>
        </w:rPr>
        <w:t xml:space="preserve">in </w:t>
      </w:r>
      <w:del w:author="Guest User" w:date="2022-11-03T00:22:04.807Z" w:id="1975669167">
        <w:r w:rsidRPr="0F233ADF" w:rsidDel="0F233ADF">
          <w:rPr>
            <w:b w:val="0"/>
            <w:bCs w:val="0"/>
            <w:i w:val="0"/>
            <w:iCs w:val="0"/>
            <w:sz w:val="24"/>
            <w:szCs w:val="24"/>
          </w:rPr>
          <w:delText xml:space="preserve"> </w:delText>
        </w:r>
      </w:del>
      <w:r w:rsidRPr="0F233ADF" w:rsidR="721EA17D">
        <w:rPr>
          <w:b w:val="0"/>
          <w:bCs w:val="0"/>
          <w:i w:val="0"/>
          <w:iCs w:val="0"/>
          <w:sz w:val="24"/>
          <w:szCs w:val="24"/>
        </w:rPr>
        <w:t>Euclidean</w:t>
      </w:r>
      <w:r w:rsidRPr="0F233ADF" w:rsidR="721EA17D">
        <w:rPr>
          <w:b w:val="0"/>
          <w:bCs w:val="0"/>
          <w:i w:val="0"/>
          <w:iCs w:val="0"/>
          <w:sz w:val="24"/>
          <w:szCs w:val="24"/>
        </w:rPr>
        <w:t xml:space="preserve"> space, </w:t>
      </w:r>
      <w:r w:rsidR="358D6F4B">
        <w:drawing>
          <wp:inline xmlns:wp14="http://schemas.microsoft.com/office/word/2010/wordprocessingDrawing" wp14:editId="65D0163F" wp14:anchorId="750BC321">
            <wp:extent cx="161925" cy="133350"/>
            <wp:effectExtent l="0" t="0" r="0" b="0"/>
            <wp:docPr id="3" name="Shape3" descr="12§display§\mathbb{R}^3§png§1200§FALSE§" title="TexMaths"/>
            <wp:cNvGraphicFramePr>
              <a:graphicFrameLocks/>
            </wp:cNvGraphicFramePr>
            <a:graphic>
              <a:graphicData uri="http://schemas.openxmlformats.org/drawingml/2006/picture">
                <pic:pic>
                  <pic:nvPicPr>
                    <pic:cNvPr id="0" name="Shape3"/>
                    <pic:cNvPicPr/>
                  </pic:nvPicPr>
                  <pic:blipFill>
                    <a:blip r:embed="Rd64c4377b0d14e48">
                      <a:extLst>
                        <a:ext xmlns:a="http://schemas.openxmlformats.org/drawingml/2006/main" uri="{28A0092B-C50C-407E-A947-70E740481C1C}">
                          <a14:useLocalDpi val="0"/>
                        </a:ext>
                      </a:extLst>
                    </a:blip>
                    <a:stretch>
                      <a:fillRect/>
                    </a:stretch>
                  </pic:blipFill>
                  <pic:spPr>
                    <a:xfrm rot="0" flipH="0" flipV="0">
                      <a:off x="0" y="0"/>
                      <a:ext cx="161925" cy="133350"/>
                    </a:xfrm>
                    <a:prstGeom prst="rect">
                      <a:avLst/>
                    </a:prstGeom>
                    <a:ln w="0"/>
                  </pic:spPr>
                </pic:pic>
              </a:graphicData>
            </a:graphic>
          </wp:inline>
        </w:drawing>
      </w:r>
      <w:r w:rsidRPr="0F233ADF" w:rsidR="721EA17D">
        <w:rPr>
          <w:b w:val="0"/>
          <w:bCs w:val="0"/>
          <w:i w:val="0"/>
          <w:iCs w:val="0"/>
          <w:sz w:val="24"/>
          <w:szCs w:val="24"/>
        </w:rPr>
        <w:t xml:space="preserve">. Our method </w:t>
      </w:r>
      <w:r w:rsidRPr="0F233ADF" w:rsidR="410CAF8C">
        <w:rPr>
          <w:b w:val="0"/>
          <w:bCs w:val="0"/>
          <w:i w:val="0"/>
          <w:iCs w:val="0"/>
          <w:sz w:val="24"/>
          <w:szCs w:val="24"/>
        </w:rPr>
        <w:t>leverages</w:t>
      </w:r>
      <w:r w:rsidRPr="0F233ADF" w:rsidR="721EA17D">
        <w:rPr>
          <w:b w:val="0"/>
          <w:bCs w:val="0"/>
          <w:i w:val="0"/>
          <w:iCs w:val="0"/>
          <w:sz w:val="24"/>
          <w:szCs w:val="24"/>
        </w:rPr>
        <w:t xml:space="preserve"> the efficiency and the computationally reserved sampling-based motion planning without needing to apply</w:t>
      </w:r>
      <w:r w:rsidRPr="0F233ADF" w:rsidR="2E0247A2">
        <w:rPr>
          <w:b w:val="0"/>
          <w:bCs w:val="0"/>
          <w:i w:val="0"/>
          <w:iCs w:val="0"/>
          <w:sz w:val="24"/>
          <w:szCs w:val="24"/>
        </w:rPr>
        <w:t xml:space="preserve"> a</w:t>
      </w:r>
      <w:r w:rsidRPr="0F233ADF" w:rsidR="721EA17D">
        <w:rPr>
          <w:b w:val="0"/>
          <w:bCs w:val="0"/>
          <w:i w:val="0"/>
          <w:iCs w:val="0"/>
          <w:sz w:val="24"/>
          <w:szCs w:val="24"/>
        </w:rPr>
        <w:t xml:space="preserve"> purely reactive motion planning approach so that computational resources can be delegated to other tasks, i.e., motion-tracking, state estimation, mapping, localization, and motion control. In the following </w:t>
      </w:r>
      <w:r w:rsidRPr="0F233ADF" w:rsidR="10FF6252">
        <w:rPr>
          <w:b w:val="0"/>
          <w:bCs w:val="0"/>
          <w:i w:val="0"/>
          <w:iCs w:val="0"/>
          <w:sz w:val="24"/>
          <w:szCs w:val="24"/>
        </w:rPr>
        <w:t xml:space="preserve">sections </w:t>
      </w:r>
      <w:r w:rsidRPr="0F233ADF" w:rsidR="721EA17D">
        <w:rPr>
          <w:b w:val="0"/>
          <w:bCs w:val="0"/>
          <w:i w:val="0"/>
          <w:iCs w:val="0"/>
          <w:sz w:val="24"/>
          <w:szCs w:val="24"/>
        </w:rPr>
        <w:t xml:space="preserve">of this report, we will assume sampling planners </w:t>
      </w:r>
      <w:r w:rsidRPr="0F233ADF" w:rsidR="48B97EFD">
        <w:rPr>
          <w:b w:val="0"/>
          <w:bCs w:val="0"/>
          <w:i w:val="0"/>
          <w:iCs w:val="0"/>
          <w:sz w:val="24"/>
          <w:szCs w:val="24"/>
        </w:rPr>
        <w:t xml:space="preserve">to </w:t>
      </w:r>
      <w:r w:rsidRPr="0F233ADF" w:rsidR="721EA17D">
        <w:rPr>
          <w:b w:val="0"/>
          <w:bCs w:val="0"/>
          <w:i w:val="0"/>
          <w:iCs w:val="0"/>
          <w:sz w:val="24"/>
          <w:szCs w:val="24"/>
        </w:rPr>
        <w:t>provide solution</w:t>
      </w:r>
      <w:r w:rsidRPr="0F233ADF" w:rsidR="73C94FC7">
        <w:rPr>
          <w:b w:val="0"/>
          <w:bCs w:val="0"/>
          <w:i w:val="0"/>
          <w:iCs w:val="0"/>
          <w:sz w:val="24"/>
          <w:szCs w:val="24"/>
        </w:rPr>
        <w:t>s</w:t>
      </w:r>
      <w:r w:rsidRPr="0F233ADF" w:rsidR="721EA17D">
        <w:rPr>
          <w:b w:val="0"/>
          <w:bCs w:val="0"/>
          <w:i w:val="0"/>
          <w:iCs w:val="0"/>
          <w:sz w:val="24"/>
          <w:szCs w:val="24"/>
        </w:rPr>
        <w:t xml:space="preserve"> in higher dimensional configuration space, which implicates a solution with a set of poses represented by the special Euclidean group, </w:t>
      </w:r>
      <w:r w:rsidR="358D6F4B">
        <w:drawing>
          <wp:inline xmlns:wp14="http://schemas.microsoft.com/office/word/2010/wordprocessingDrawing" wp14:editId="25761D69" wp14:anchorId="35B68D1A">
            <wp:extent cx="438785" cy="151130"/>
            <wp:effectExtent l="0" t="0" r="0" b="0"/>
            <wp:docPr id="4" name="Shape4" descr="12§display§\vb*{SE(3)}§png§1200§FALSE§" title="TexMaths"/>
            <wp:cNvGraphicFramePr>
              <a:graphicFrameLocks/>
            </wp:cNvGraphicFramePr>
            <a:graphic>
              <a:graphicData uri="http://schemas.openxmlformats.org/drawingml/2006/picture">
                <pic:pic>
                  <pic:nvPicPr>
                    <pic:cNvPr id="0" name="Shape4"/>
                    <pic:cNvPicPr/>
                  </pic:nvPicPr>
                  <pic:blipFill>
                    <a:blip r:embed="Rcde6dce153874da0">
                      <a:extLst>
                        <a:ext xmlns:a="http://schemas.openxmlformats.org/drawingml/2006/main" uri="{28A0092B-C50C-407E-A947-70E740481C1C}">
                          <a14:useLocalDpi val="0"/>
                        </a:ext>
                      </a:extLst>
                    </a:blip>
                    <a:stretch>
                      <a:fillRect/>
                    </a:stretch>
                  </pic:blipFill>
                  <pic:spPr>
                    <a:xfrm rot="0" flipH="0" flipV="0">
                      <a:off x="0" y="0"/>
                      <a:ext cx="438785" cy="151130"/>
                    </a:xfrm>
                    <a:prstGeom prst="rect">
                      <a:avLst/>
                    </a:prstGeom>
                    <a:ln w="0"/>
                  </pic:spPr>
                </pic:pic>
              </a:graphicData>
            </a:graphic>
          </wp:inline>
        </w:drawing>
      </w:r>
      <w:bookmarkStart w:name="_Int_SSTsWxXm" w:id="1579115074"/>
      <w:r w:rsidRPr="0F233ADF" w:rsidR="3BECEC13">
        <w:rPr>
          <w:b w:val="0"/>
          <w:bCs w:val="0"/>
          <w:i w:val="0"/>
          <w:iCs w:val="0"/>
          <w:sz w:val="24"/>
          <w:szCs w:val="24"/>
        </w:rPr>
        <w:t xml:space="preserve">. </w:t>
      </w:r>
      <w:bookmarkEnd w:id="1579115074"/>
    </w:p>
    <w:p xmlns:wp14="http://schemas.microsoft.com/office/word/2010/wordml" w14:paraId="7A75A9D8" wp14:textId="77777777">
      <w:pPr>
        <w:pStyle w:val="Iiumjournal"/>
        <w:numPr>
          <w:ilvl w:val="0"/>
          <w:numId w:val="1"/>
        </w:numPr>
        <w:bidi w:val="0"/>
        <w:rPr>
          <w:b/>
          <w:b/>
          <w:bCs/>
          <w:sz w:val="28"/>
        </w:rPr>
      </w:pPr>
      <w:r>
        <w:rPr>
          <w:b/>
          <w:bCs/>
          <w:sz w:val="28"/>
        </w:rPr>
        <w:t>RELATED WORK</w:t>
      </w:r>
    </w:p>
    <w:p xmlns:wp14="http://schemas.microsoft.com/office/word/2010/wordml" w:rsidP="358D6F4B" w14:paraId="57EA56C9" wp14:textId="28F36689">
      <w:pPr>
        <w:pStyle w:val="Normal"/>
        <w:spacing w:before="120" w:beforeAutospacing="off" w:after="120" w:afterAutospacing="off"/>
        <w:ind w:firstLine="446"/>
        <w:jc w:val="both"/>
        <w:rPr>
          <w:rFonts w:ascii="Times New Roman" w:hAnsi="Times New Roman" w:eastAsia="Times New Roman" w:cs="Times New Roman"/>
        </w:rPr>
      </w:pPr>
      <w:proofErr w:type="spellStart"/>
      <w:r w:rsidRPr="658A2610" w:rsidR="721EA17D">
        <w:rPr>
          <w:rFonts w:ascii="Times New Roman" w:hAnsi="Times New Roman" w:eastAsia="Times New Roman" w:cs="Times New Roman"/>
        </w:rPr>
        <w:t>Kavraki</w:t>
      </w:r>
      <w:proofErr w:type="spellEnd"/>
      <w:r w:rsidRPr="658A2610" w:rsidR="721EA17D">
        <w:rPr>
          <w:rFonts w:ascii="Times New Roman" w:hAnsi="Times New Roman" w:eastAsia="Times New Roman" w:cs="Times New Roman"/>
        </w:rPr>
        <w:t xml:space="preserve"> et. </w:t>
      </w:r>
      <w:r w:rsidRPr="658A2610" w:rsidR="721EA17D">
        <w:rPr>
          <w:rFonts w:ascii="Times New Roman" w:hAnsi="Times New Roman" w:eastAsia="Times New Roman" w:cs="Times New Roman"/>
        </w:rPr>
        <w:t>a</w:t>
      </w:r>
      <w:r w:rsidRPr="658A2610" w:rsidR="721EA17D">
        <w:rPr>
          <w:rFonts w:ascii="Times New Roman" w:hAnsi="Times New Roman" w:eastAsia="Times New Roman" w:cs="Times New Roman"/>
        </w:rPr>
        <w:t xml:space="preserve">l (1998) is the first group of researchers that used probability model for sampling the configuration space for holonomic robot motion such as a manipulator robot </w:t>
      </w:r>
      <w:r w:rsidRPr="658A2610" w:rsidR="721EA17D">
        <w:rPr>
          <w:rFonts w:ascii="Times New Roman" w:hAnsi="Times New Roman" w:eastAsia="Times New Roman" w:cs="Times New Roman"/>
        </w:rPr>
        <w:t>[4]</w:t>
      </w:r>
      <w:r w:rsidRPr="658A2610" w:rsidR="721EA17D">
        <w:rPr>
          <w:rFonts w:ascii="Times New Roman" w:hAnsi="Times New Roman" w:eastAsia="Times New Roman" w:cs="Times New Roman"/>
        </w:rPr>
        <w:t>⁠</w:t>
      </w:r>
      <w:r w:rsidRPr="658A2610" w:rsidR="78631231">
        <w:rPr>
          <w:rFonts w:ascii="Times New Roman" w:hAnsi="Times New Roman" w:eastAsia="Times New Roman" w:cs="Times New Roman"/>
        </w:rPr>
        <w:t>.</w:t>
      </w:r>
      <w:r w:rsidRPr="658A2610" w:rsidR="78631231">
        <w:rPr>
          <w:rFonts w:ascii="Times New Roman" w:hAnsi="Times New Roman" w:eastAsia="Times New Roman" w:cs="Times New Roman"/>
        </w:rPr>
        <w:t xml:space="preserve"> </w:t>
      </w:r>
      <w:r w:rsidRPr="658A2610" w:rsidR="78631231">
        <w:rPr>
          <w:rFonts w:ascii="Times New Roman" w:hAnsi="Times New Roman" w:eastAsia="Times New Roman" w:cs="Times New Roman"/>
        </w:rPr>
        <w:t>The planner</w:t>
      </w:r>
      <w:r w:rsidRPr="658A2610" w:rsidR="69E40E28">
        <w:rPr>
          <w:rFonts w:ascii="Times New Roman" w:hAnsi="Times New Roman" w:eastAsia="Times New Roman" w:cs="Times New Roman"/>
        </w:rPr>
        <w:t xml:space="preserve"> is</w:t>
      </w:r>
      <w:r w:rsidRPr="658A2610" w:rsidR="78631231">
        <w:rPr>
          <w:rFonts w:ascii="Times New Roman" w:hAnsi="Times New Roman" w:eastAsia="Times New Roman" w:cs="Times New Roman"/>
        </w:rPr>
        <w:t xml:space="preserve"> called the probabilistic roadmap (PRM) motion planning. The algorithm</w:t>
      </w:r>
      <w:r w:rsidRPr="658A2610" w:rsidR="78631231">
        <w:rPr>
          <w:rFonts w:ascii="Times New Roman" w:hAnsi="Times New Roman" w:eastAsia="Times New Roman" w:cs="Times New Roman"/>
        </w:rPr>
        <w:t xml:space="preserve"> </w:t>
      </w:r>
      <w:r w:rsidRPr="658A2610" w:rsidR="78631231">
        <w:rPr>
          <w:rFonts w:ascii="Times New Roman" w:hAnsi="Times New Roman" w:eastAsia="Times New Roman" w:cs="Times New Roman"/>
        </w:rPr>
        <w:t>construct</w:t>
      </w:r>
      <w:r w:rsidRPr="658A2610" w:rsidR="3CD562A4">
        <w:rPr>
          <w:rFonts w:ascii="Times New Roman" w:hAnsi="Times New Roman" w:eastAsia="Times New Roman" w:cs="Times New Roman"/>
        </w:rPr>
        <w:t>s</w:t>
      </w:r>
      <w:r w:rsidRPr="658A2610" w:rsidR="78631231">
        <w:rPr>
          <w:rFonts w:ascii="Times New Roman" w:hAnsi="Times New Roman" w:eastAsia="Times New Roman" w:cs="Times New Roman"/>
        </w:rPr>
        <w:t xml:space="preserve"> </w:t>
      </w:r>
      <w:r w:rsidRPr="658A2610" w:rsidR="78631231">
        <w:rPr>
          <w:rFonts w:ascii="Times New Roman" w:hAnsi="Times New Roman" w:eastAsia="Times New Roman" w:cs="Times New Roman"/>
        </w:rPr>
        <w:t>a graph structure to find</w:t>
      </w:r>
      <w:r w:rsidRPr="658A2610" w:rsidR="45389483">
        <w:rPr>
          <w:rFonts w:ascii="Times New Roman" w:hAnsi="Times New Roman" w:eastAsia="Times New Roman" w:cs="Times New Roman"/>
        </w:rPr>
        <w:t xml:space="preserve"> a</w:t>
      </w:r>
      <w:r w:rsidRPr="658A2610" w:rsidR="78631231">
        <w:rPr>
          <w:rFonts w:ascii="Times New Roman" w:hAnsi="Times New Roman" w:eastAsia="Times New Roman" w:cs="Times New Roman"/>
        </w:rPr>
        <w:t xml:space="preserve"> p</w:t>
      </w:r>
      <w:r w:rsidRPr="658A2610" w:rsidR="78631231">
        <w:rPr>
          <w:rFonts w:ascii="Times New Roman" w:hAnsi="Times New Roman" w:eastAsia="Times New Roman" w:cs="Times New Roman"/>
        </w:rPr>
        <w:t xml:space="preserve">ath between </w:t>
      </w:r>
      <w:r w:rsidRPr="658A2610" w:rsidR="78631231">
        <w:rPr>
          <w:rFonts w:ascii="Times New Roman" w:hAnsi="Times New Roman" w:eastAsia="Times New Roman" w:cs="Times New Roman"/>
        </w:rPr>
        <w:t>a</w:t>
      </w:r>
      <w:r w:rsidRPr="658A2610" w:rsidR="78631231">
        <w:rPr>
          <w:rFonts w:ascii="Times New Roman" w:hAnsi="Times New Roman" w:eastAsia="Times New Roman" w:cs="Times New Roman"/>
        </w:rPr>
        <w:t>n initial</w:t>
      </w:r>
      <w:r w:rsidRPr="658A2610" w:rsidR="78631231">
        <w:rPr>
          <w:rFonts w:ascii="Times New Roman" w:hAnsi="Times New Roman" w:eastAsia="Times New Roman" w:cs="Times New Roman"/>
        </w:rPr>
        <w:t xml:space="preserve"> pose to a goal pose in </w:t>
      </w:r>
      <w:r w:rsidRPr="658A2610" w:rsidR="22B3B8C5">
        <w:rPr>
          <w:rFonts w:ascii="Times New Roman" w:hAnsi="Times New Roman" w:eastAsia="Times New Roman" w:cs="Times New Roman"/>
        </w:rPr>
        <w:t xml:space="preserve">a </w:t>
      </w:r>
      <w:r w:rsidRPr="658A2610" w:rsidR="78631231">
        <w:rPr>
          <w:rFonts w:ascii="Times New Roman" w:hAnsi="Times New Roman" w:eastAsia="Times New Roman" w:cs="Times New Roman"/>
        </w:rPr>
        <w:t>two-</w:t>
      </w:r>
      <w:r w:rsidRPr="658A2610" w:rsidR="78631231">
        <w:rPr>
          <w:rFonts w:ascii="Times New Roman" w:hAnsi="Times New Roman" w:eastAsia="Times New Roman" w:cs="Times New Roman"/>
        </w:rPr>
        <w:t>di</w:t>
      </w:r>
      <w:r w:rsidRPr="658A2610" w:rsidR="78631231">
        <w:rPr>
          <w:rFonts w:ascii="Times New Roman" w:hAnsi="Times New Roman" w:eastAsia="Times New Roman" w:cs="Times New Roman"/>
        </w:rPr>
        <w:t>mensional</w:t>
      </w:r>
      <w:r w:rsidRPr="658A2610" w:rsidR="78631231">
        <w:rPr>
          <w:rFonts w:ascii="Times New Roman" w:hAnsi="Times New Roman" w:eastAsia="Times New Roman" w:cs="Times New Roman"/>
        </w:rPr>
        <w:t xml:space="preserve"> configuration space,</w:t>
      </w:r>
      <w:r w:rsidRPr="658A2610" w:rsidR="721EA17D">
        <w:rPr>
          <w:rFonts w:ascii="Times New Roman" w:hAnsi="Times New Roman" w:eastAsia="Times New Roman" w:cs="Times New Roman"/>
        </w:rPr>
        <w:t xml:space="preserve"> </w:t>
      </w:r>
      <w:r w:rsidR="658A2610">
        <w:drawing>
          <wp:inline xmlns:wp14="http://schemas.microsoft.com/office/word/2010/wordprocessingDrawing" wp14:editId="137778C9" wp14:anchorId="06B032D3">
            <wp:extent cx="356235" cy="101600"/>
            <wp:effectExtent l="0" t="0" r="0" b="0"/>
            <wp:docPr id="5" name="Shape5" descr="12§display§n=2§png§1200§FALSE§" title="TexMaths"/>
            <wp:cNvGraphicFramePr>
              <a:graphicFrameLocks/>
            </wp:cNvGraphicFramePr>
            <a:graphic>
              <a:graphicData uri="http://schemas.openxmlformats.org/drawingml/2006/picture">
                <pic:pic>
                  <pic:nvPicPr>
                    <pic:cNvPr id="0" name="Shape5"/>
                    <pic:cNvPicPr/>
                  </pic:nvPicPr>
                  <pic:blipFill>
                    <a:blip r:embed="R24e4ff30292548c7">
                      <a:extLst>
                        <a:ext xmlns:a="http://schemas.openxmlformats.org/drawingml/2006/main" uri="{28A0092B-C50C-407E-A947-70E740481C1C}">
                          <a14:useLocalDpi val="0"/>
                        </a:ext>
                      </a:extLst>
                    </a:blip>
                    <a:stretch>
                      <a:fillRect/>
                    </a:stretch>
                  </pic:blipFill>
                  <pic:spPr>
                    <a:xfrm rot="0" flipH="0" flipV="0">
                      <a:off x="0" y="0"/>
                      <a:ext cx="356235" cy="101600"/>
                    </a:xfrm>
                    <a:prstGeom prst="rect">
                      <a:avLst/>
                    </a:prstGeom>
                    <a:ln w="0"/>
                  </pic:spPr>
                </pic:pic>
              </a:graphicData>
            </a:graphic>
          </wp:inline>
        </w:drawing>
      </w:r>
      <w:r w:rsidRPr="658A2610" w:rsidR="721EA17D">
        <w:rPr>
          <w:rFonts w:ascii="Times New Roman" w:hAnsi="Times New Roman" w:eastAsia="Times New Roman" w:cs="Times New Roman"/>
        </w:rPr>
        <w:t xml:space="preserve">. </w:t>
      </w:r>
      <w:proofErr w:type="spellStart"/>
      <w:r w:rsidRPr="658A2610" w:rsidR="721EA17D">
        <w:rPr>
          <w:rFonts w:ascii="Times New Roman" w:hAnsi="Times New Roman" w:eastAsia="Times New Roman" w:cs="Times New Roman"/>
        </w:rPr>
        <w:t>Kavraki</w:t>
      </w:r>
      <w:proofErr w:type="spellEnd"/>
      <w:r w:rsidRPr="658A2610" w:rsidR="721EA17D">
        <w:rPr>
          <w:rFonts w:ascii="Times New Roman" w:hAnsi="Times New Roman" w:eastAsia="Times New Roman" w:cs="Times New Roman"/>
        </w:rPr>
        <w:t xml:space="preserve"> et. al (199</w:t>
      </w:r>
      <w:r w:rsidRPr="658A2610" w:rsidR="721EA17D">
        <w:rPr>
          <w:rFonts w:ascii="Times New Roman" w:hAnsi="Times New Roman" w:eastAsia="Times New Roman" w:cs="Times New Roman"/>
        </w:rPr>
        <w:t>8</w:t>
      </w:r>
      <w:r w:rsidRPr="658A2610" w:rsidR="721EA17D">
        <w:rPr>
          <w:rFonts w:ascii="Times New Roman" w:hAnsi="Times New Roman" w:eastAsia="Times New Roman" w:cs="Times New Roman"/>
        </w:rPr>
        <w:t>) also</w:t>
      </w:r>
      <w:r w:rsidRPr="658A2610" w:rsidR="721EA17D">
        <w:rPr>
          <w:rFonts w:ascii="Times New Roman" w:hAnsi="Times New Roman" w:eastAsia="Times New Roman" w:cs="Times New Roman"/>
        </w:rPr>
        <w:t xml:space="preserve"> </w:t>
      </w:r>
      <w:r w:rsidRPr="658A2610" w:rsidR="3CFAAFC8">
        <w:rPr>
          <w:rFonts w:ascii="Times New Roman" w:hAnsi="Times New Roman" w:eastAsia="Times New Roman" w:cs="Times New Roman"/>
        </w:rPr>
        <w:t xml:space="preserve">proved </w:t>
      </w:r>
      <w:r w:rsidRPr="658A2610" w:rsidR="721EA17D">
        <w:rPr>
          <w:rFonts w:ascii="Times New Roman" w:hAnsi="Times New Roman" w:eastAsia="Times New Roman" w:cs="Times New Roman"/>
        </w:rPr>
        <w:t xml:space="preserve">a more general solution for higher dimensional configuration space, </w:t>
      </w:r>
      <w:r w:rsidR="658A2610">
        <w:drawing>
          <wp:inline xmlns:wp14="http://schemas.microsoft.com/office/word/2010/wordprocessingDrawing" wp14:editId="43757D61" wp14:anchorId="34CDFC2B">
            <wp:extent cx="356235" cy="106045"/>
            <wp:effectExtent l="0" t="0" r="0" b="0"/>
            <wp:docPr id="6" name="Shape6" descr="12§display§n&gt;2§png§1200§FALSE§" title="TexMaths"/>
            <wp:cNvGraphicFramePr>
              <a:graphicFrameLocks/>
            </wp:cNvGraphicFramePr>
            <a:graphic>
              <a:graphicData uri="http://schemas.openxmlformats.org/drawingml/2006/picture">
                <pic:pic>
                  <pic:nvPicPr>
                    <pic:cNvPr id="0" name="Shape6"/>
                    <pic:cNvPicPr/>
                  </pic:nvPicPr>
                  <pic:blipFill>
                    <a:blip r:embed="Re1809904830c4368">
                      <a:extLst>
                        <a:ext xmlns:a="http://schemas.openxmlformats.org/drawingml/2006/main" uri="{28A0092B-C50C-407E-A947-70E740481C1C}">
                          <a14:useLocalDpi val="0"/>
                        </a:ext>
                      </a:extLst>
                    </a:blip>
                    <a:stretch>
                      <a:fillRect/>
                    </a:stretch>
                  </pic:blipFill>
                  <pic:spPr>
                    <a:xfrm rot="0" flipH="0" flipV="0">
                      <a:off x="0" y="0"/>
                      <a:ext cx="356235" cy="106045"/>
                    </a:xfrm>
                    <a:prstGeom prst="rect">
                      <a:avLst/>
                    </a:prstGeom>
                    <a:ln w="0"/>
                  </pic:spPr>
                </pic:pic>
              </a:graphicData>
            </a:graphic>
          </wp:inline>
        </w:drawing>
      </w:r>
      <w:r w:rsidRPr="658A2610" w:rsidR="721EA17D">
        <w:rPr>
          <w:rFonts w:ascii="Times New Roman" w:hAnsi="Times New Roman" w:eastAsia="Times New Roman" w:cs="Times New Roman"/>
        </w:rPr>
        <w:t xml:space="preserve">. With graph structure, more than one path </w:t>
      </w:r>
      <w:r w:rsidRPr="658A2610" w:rsidR="742063FE">
        <w:rPr>
          <w:rFonts w:ascii="Times New Roman" w:hAnsi="Times New Roman" w:eastAsia="Times New Roman" w:cs="Times New Roman"/>
        </w:rPr>
        <w:t>connects</w:t>
      </w:r>
      <w:r w:rsidRPr="658A2610" w:rsidR="721EA17D">
        <w:rPr>
          <w:rFonts w:ascii="Times New Roman" w:hAnsi="Times New Roman" w:eastAsia="Times New Roman" w:cs="Times New Roman"/>
        </w:rPr>
        <w:t xml:space="preserve"> the </w:t>
      </w:r>
      <w:r w:rsidRPr="658A2610" w:rsidR="721EA17D">
        <w:rPr>
          <w:rFonts w:ascii="Times New Roman" w:hAnsi="Times New Roman" w:eastAsia="Times New Roman" w:cs="Times New Roman"/>
        </w:rPr>
        <w:t>initial</w:t>
      </w:r>
      <w:r w:rsidRPr="658A2610" w:rsidR="721EA17D">
        <w:rPr>
          <w:rFonts w:ascii="Times New Roman" w:hAnsi="Times New Roman" w:eastAsia="Times New Roman" w:cs="Times New Roman"/>
        </w:rPr>
        <w:t xml:space="preserve"> pose to the goal pose. Therefore, PRM is a multi-query type planner. </w:t>
      </w:r>
    </w:p>
    <w:p xmlns:wp14="http://schemas.microsoft.com/office/word/2010/wordml" w:rsidP="0F233ADF" w14:paraId="2166D94B" wp14:textId="5968350E">
      <w:pPr>
        <w:pStyle w:val="Normal"/>
        <w:ind w:firstLine="450"/>
        <w:jc w:val="both"/>
        <w:rPr>
          <w:rFonts w:ascii="Times New Roman" w:hAnsi="Times New Roman" w:eastAsia="Times New Roman" w:cs="Times New Roman"/>
        </w:rPr>
      </w:pPr>
      <w:r w:rsidRPr="0F233ADF" w:rsidR="721EA17D">
        <w:rPr>
          <w:rFonts w:ascii="Times New Roman" w:hAnsi="Times New Roman" w:eastAsia="Times New Roman" w:cs="Times New Roman"/>
        </w:rPr>
        <w:t>Kunz et. al (2010</w:t>
      </w:r>
      <w:bookmarkStart w:name="MendeleyTempCursorBookmark10" w:id="1"/>
      <w:bookmarkEnd w:id="1"/>
      <w:r w:rsidRPr="0F233ADF" w:rsidR="721EA17D">
        <w:rPr>
          <w:rFonts w:ascii="Times New Roman" w:hAnsi="Times New Roman" w:eastAsia="Times New Roman" w:cs="Times New Roman"/>
        </w:rPr>
        <w:t>)</w:t>
      </w:r>
      <w:r w:rsidRPr="0F233ADF" w:rsidR="0689D30C">
        <w:rPr>
          <w:rFonts w:ascii="Times New Roman" w:hAnsi="Times New Roman" w:eastAsia="Times New Roman" w:cs="Times New Roman"/>
        </w:rPr>
        <w:t xml:space="preserve"> </w:t>
      </w:r>
      <w:r w:rsidRPr="0F233ADF" w:rsidR="49E5E411">
        <w:rPr>
          <w:rFonts w:ascii="Times New Roman" w:hAnsi="Times New Roman" w:eastAsia="Times New Roman" w:cs="Times New Roman"/>
        </w:rPr>
        <w:t xml:space="preserve">improved </w:t>
      </w:r>
      <w:r w:rsidRPr="0F233ADF" w:rsidR="721EA17D">
        <w:rPr>
          <w:rFonts w:ascii="Times New Roman" w:hAnsi="Times New Roman" w:eastAsia="Times New Roman" w:cs="Times New Roman"/>
        </w:rPr>
        <w:t xml:space="preserve">PRM by redefining the distance metric of a robot manipulator so that the robot can move around a moving obstacle in real-time. Their approach performs well in an uncluttered environment </w:t>
      </w:r>
      <w:r w:rsidRPr="0F233ADF" w:rsidR="721EA17D">
        <w:rPr>
          <w:rFonts w:ascii="Times New Roman" w:hAnsi="Times New Roman" w:eastAsia="Times New Roman" w:cs="Times New Roman"/>
        </w:rPr>
        <w:t>[6]</w:t>
      </w:r>
      <w:r w:rsidRPr="0F233ADF" w:rsidR="721EA17D">
        <w:rPr>
          <w:rFonts w:ascii="Times New Roman" w:hAnsi="Times New Roman" w:eastAsia="Times New Roman" w:cs="Times New Roman"/>
        </w:rPr>
        <w:t xml:space="preserve">⁠. They also redefined the distance function of the PRM to address dynamic objects, such as a walking person, into a two-dimensional map. Although the configuration space of the manipulator is in </w:t>
      </w:r>
      <w:r w:rsidR="658A2610">
        <w:drawing>
          <wp:inline xmlns:wp14="http://schemas.microsoft.com/office/word/2010/wordprocessingDrawing" wp14:editId="3537E59D" wp14:anchorId="6B0FA03D">
            <wp:extent cx="161925" cy="133350"/>
            <wp:effectExtent l="0" t="0" r="0" b="0"/>
            <wp:docPr id="7" name="Shape7" descr="12§display§\mathbb{R}^3§png§1200§FALSE§" title="TexMaths"/>
            <wp:cNvGraphicFramePr>
              <a:graphicFrameLocks/>
            </wp:cNvGraphicFramePr>
            <a:graphic>
              <a:graphicData uri="http://schemas.openxmlformats.org/drawingml/2006/picture">
                <pic:pic>
                  <pic:nvPicPr>
                    <pic:cNvPr id="0" name="Shape7"/>
                    <pic:cNvPicPr/>
                  </pic:nvPicPr>
                  <pic:blipFill>
                    <a:blip r:embed="R6eecfa3b2e1f4e3f">
                      <a:extLst>
                        <a:ext xmlns:a="http://schemas.openxmlformats.org/drawingml/2006/main" uri="{28A0092B-C50C-407E-A947-70E740481C1C}">
                          <a14:useLocalDpi val="0"/>
                        </a:ext>
                      </a:extLst>
                    </a:blip>
                    <a:stretch>
                      <a:fillRect/>
                    </a:stretch>
                  </pic:blipFill>
                  <pic:spPr>
                    <a:xfrm rot="0" flipH="0" flipV="0">
                      <a:off x="0" y="0"/>
                      <a:ext cx="161925" cy="133350"/>
                    </a:xfrm>
                    <a:prstGeom prst="rect">
                      <a:avLst/>
                    </a:prstGeom>
                    <a:ln w="0"/>
                  </pic:spPr>
                </pic:pic>
              </a:graphicData>
            </a:graphic>
          </wp:inline>
        </w:drawing>
      </w:r>
      <w:r w:rsidRPr="0F233ADF" w:rsidR="721EA17D">
        <w:rPr>
          <w:rFonts w:ascii="Times New Roman" w:hAnsi="Times New Roman" w:eastAsia="Times New Roman" w:cs="Times New Roman"/>
        </w:rPr>
        <w:t xml:space="preserve">, the map, constructed from a two-dimensional LiDAR scan, is in, </w:t>
      </w:r>
      <w:r w:rsidR="658A2610">
        <w:drawing>
          <wp:inline xmlns:wp14="http://schemas.microsoft.com/office/word/2010/wordprocessingDrawing" wp14:editId="2DDD2998" wp14:anchorId="0C7DBECB">
            <wp:extent cx="160655" cy="133350"/>
            <wp:effectExtent l="0" t="0" r="0" b="0"/>
            <wp:docPr id="8" name="Shape8" descr="12§display§\mathbb{R}^2§png§1200§FALSE§" title="TexMaths"/>
            <wp:cNvGraphicFramePr>
              <a:graphicFrameLocks/>
            </wp:cNvGraphicFramePr>
            <a:graphic>
              <a:graphicData uri="http://schemas.openxmlformats.org/drawingml/2006/picture">
                <pic:pic>
                  <pic:nvPicPr>
                    <pic:cNvPr id="0" name="Shape8"/>
                    <pic:cNvPicPr/>
                  </pic:nvPicPr>
                  <pic:blipFill>
                    <a:blip r:embed="Rf2c1f0b47a1049ec">
                      <a:extLst>
                        <a:ext xmlns:a="http://schemas.openxmlformats.org/drawingml/2006/main" uri="{28A0092B-C50C-407E-A947-70E740481C1C}">
                          <a14:useLocalDpi val="0"/>
                        </a:ext>
                      </a:extLst>
                    </a:blip>
                    <a:stretch>
                      <a:fillRect/>
                    </a:stretch>
                  </pic:blipFill>
                  <pic:spPr>
                    <a:xfrm rot="0" flipH="0" flipV="0">
                      <a:off x="0" y="0"/>
                      <a:ext cx="160655" cy="133350"/>
                    </a:xfrm>
                    <a:prstGeom prst="rect">
                      <a:avLst/>
                    </a:prstGeom>
                    <a:ln w="0"/>
                  </pic:spPr>
                </pic:pic>
              </a:graphicData>
            </a:graphic>
          </wp:inline>
        </w:drawing>
      </w:r>
      <w:r w:rsidRPr="0F233ADF" w:rsidR="721EA17D">
        <w:rPr>
          <w:rFonts w:ascii="Times New Roman" w:hAnsi="Times New Roman" w:eastAsia="Times New Roman" w:cs="Times New Roman"/>
        </w:rPr>
        <w:t>.</w:t>
      </w:r>
    </w:p>
    <w:p xmlns:wp14="http://schemas.microsoft.com/office/word/2010/wordml" w:rsidP="358D6F4B" w14:paraId="46C354CF" wp14:textId="520EAC53">
      <w:pPr>
        <w:pStyle w:val="Normal"/>
        <w:spacing w:before="120" w:beforeAutospacing="off" w:after="120" w:afterAutospacing="off"/>
        <w:ind w:firstLine="446"/>
        <w:jc w:val="both"/>
        <w:rPr>
          <w:rFonts w:ascii="Times New Roman" w:hAnsi="Times New Roman" w:eastAsia="Times New Roman" w:cs="Times New Roman"/>
        </w:rPr>
      </w:pPr>
      <w:r w:rsidRPr="0F233ADF" w:rsidR="721EA17D">
        <w:rPr>
          <w:rFonts w:ascii="Times New Roman" w:hAnsi="Times New Roman" w:eastAsia="Times New Roman" w:cs="Times New Roman"/>
        </w:rPr>
        <w:t>In retrospect, the RRT was formulated for non-holonomic motion targeting problems addres</w:t>
      </w:r>
      <w:r w:rsidRPr="0F233ADF" w:rsidR="721EA17D">
        <w:rPr>
          <w:rFonts w:ascii="Times New Roman" w:hAnsi="Times New Roman" w:eastAsia="Times New Roman" w:cs="Times New Roman"/>
        </w:rPr>
        <w:t xml:space="preserve">sed in </w:t>
      </w:r>
      <w:proofErr w:type="spellStart"/>
      <w:r w:rsidRPr="0F233ADF" w:rsidR="721EA17D">
        <w:rPr>
          <w:rFonts w:ascii="Times New Roman" w:hAnsi="Times New Roman" w:eastAsia="Times New Roman" w:cs="Times New Roman"/>
        </w:rPr>
        <w:t>diffential</w:t>
      </w:r>
      <w:proofErr w:type="spellEnd"/>
      <w:r w:rsidRPr="0F233ADF" w:rsidR="721EA17D">
        <w:rPr>
          <w:rFonts w:ascii="Times New Roman" w:hAnsi="Times New Roman" w:eastAsia="Times New Roman" w:cs="Times New Roman"/>
        </w:rPr>
        <w:t xml:space="preserve">-constrained motion such as a car on a plane </w:t>
      </w:r>
      <w:r w:rsidRPr="0F233ADF" w:rsidR="721EA17D">
        <w:rPr>
          <w:rFonts w:ascii="Times New Roman" w:hAnsi="Times New Roman" w:eastAsia="Times New Roman" w:cs="Times New Roman"/>
        </w:rPr>
        <w:t>[5]</w:t>
      </w:r>
      <w:r w:rsidRPr="0F233ADF" w:rsidR="721EA17D">
        <w:rPr>
          <w:rFonts w:ascii="Times New Roman" w:hAnsi="Times New Roman" w:eastAsia="Times New Roman" w:cs="Times New Roman"/>
        </w:rPr>
        <w:t xml:space="preserve">⁠. </w:t>
      </w:r>
      <w:r w:rsidRPr="0F233ADF" w:rsidR="721EA17D">
        <w:rPr>
          <w:rFonts w:ascii="Times New Roman" w:hAnsi="Times New Roman" w:eastAsia="Times New Roman" w:cs="Times New Roman"/>
        </w:rPr>
        <w:t xml:space="preserve">However, given the </w:t>
      </w:r>
      <w:r w:rsidRPr="0F233ADF" w:rsidR="721EA17D">
        <w:rPr>
          <w:rFonts w:ascii="Times New Roman" w:hAnsi="Times New Roman" w:eastAsia="Times New Roman" w:cs="Times New Roman"/>
        </w:rPr>
        <w:t>model of</w:t>
      </w:r>
      <w:r w:rsidRPr="0F233ADF" w:rsidR="721EA17D">
        <w:rPr>
          <w:rFonts w:ascii="Times New Roman" w:hAnsi="Times New Roman" w:eastAsia="Times New Roman" w:cs="Times New Roman"/>
        </w:rPr>
        <w:t xml:space="preserve"> its metric space and </w:t>
      </w:r>
      <w:r w:rsidRPr="0F233ADF" w:rsidR="721EA17D">
        <w:rPr>
          <w:rFonts w:ascii="Times New Roman" w:hAnsi="Times New Roman" w:eastAsia="Times New Roman" w:cs="Times New Roman"/>
        </w:rPr>
        <w:t>consequently</w:t>
      </w:r>
      <w:r w:rsidRPr="0F233ADF" w:rsidR="721EA17D">
        <w:rPr>
          <w:rFonts w:ascii="Times New Roman" w:hAnsi="Times New Roman" w:eastAsia="Times New Roman" w:cs="Times New Roman"/>
        </w:rPr>
        <w:t xml:space="preserve"> the configuration space, RRT are tractable for higher dimensional problem such as manipulator motion in 3D space </w:t>
      </w:r>
      <w:r w:rsidRPr="0F233ADF" w:rsidR="721EA17D">
        <w:rPr>
          <w:rFonts w:ascii="Times New Roman" w:hAnsi="Times New Roman" w:eastAsia="Times New Roman" w:cs="Times New Roman"/>
        </w:rPr>
        <w:t>[7]</w:t>
      </w:r>
      <w:r w:rsidRPr="0F233ADF" w:rsidR="721EA17D">
        <w:rPr>
          <w:rFonts w:ascii="Times New Roman" w:hAnsi="Times New Roman" w:eastAsia="Times New Roman" w:cs="Times New Roman"/>
        </w:rPr>
        <w:t>⁠</w:t>
      </w:r>
      <w:r w:rsidRPr="0F233ADF" w:rsidR="721EA17D">
        <w:rPr>
          <w:rFonts w:ascii="Times New Roman" w:hAnsi="Times New Roman" w:eastAsia="Times New Roman" w:cs="Times New Roman"/>
        </w:rPr>
        <w:t>.</w:t>
      </w:r>
      <w:r w:rsidRPr="0F233ADF" w:rsidR="721EA17D">
        <w:rPr>
          <w:rFonts w:ascii="Times New Roman" w:hAnsi="Times New Roman" w:eastAsia="Times New Roman" w:cs="Times New Roman"/>
        </w:rPr>
        <w:t xml:space="preserve"> RRT assume</w:t>
      </w:r>
      <w:r w:rsidRPr="0F233ADF" w:rsidR="3C85C62D">
        <w:rPr>
          <w:rFonts w:ascii="Times New Roman" w:hAnsi="Times New Roman" w:eastAsia="Times New Roman" w:cs="Times New Roman"/>
        </w:rPr>
        <w:t>s</w:t>
      </w:r>
      <w:r w:rsidRPr="0F233ADF" w:rsidR="721EA17D">
        <w:rPr>
          <w:rFonts w:ascii="Times New Roman" w:hAnsi="Times New Roman" w:eastAsia="Times New Roman" w:cs="Times New Roman"/>
        </w:rPr>
        <w:t xml:space="preserve"> a</w:t>
      </w:r>
      <w:r w:rsidRPr="0F233ADF" w:rsidR="721EA17D">
        <w:rPr>
          <w:rFonts w:ascii="Times New Roman" w:hAnsi="Times New Roman" w:eastAsia="Times New Roman" w:cs="Times New Roman"/>
        </w:rPr>
        <w:t xml:space="preserve"> static environment but Wei &amp; Ren </w:t>
      </w:r>
      <w:r w:rsidRPr="0F233ADF" w:rsidR="06DB19D8">
        <w:rPr>
          <w:rFonts w:ascii="Times New Roman" w:hAnsi="Times New Roman" w:eastAsia="Times New Roman" w:cs="Times New Roman"/>
        </w:rPr>
        <w:t>[7]</w:t>
      </w:r>
      <w:r w:rsidRPr="0F233ADF" w:rsidR="721EA17D">
        <w:rPr>
          <w:rFonts w:ascii="Times New Roman" w:hAnsi="Times New Roman" w:eastAsia="Times New Roman" w:cs="Times New Roman"/>
        </w:rPr>
        <w:t xml:space="preserve"> successfully change</w:t>
      </w:r>
      <w:r w:rsidRPr="0F233ADF" w:rsidR="7D22E907">
        <w:rPr>
          <w:rFonts w:ascii="Times New Roman" w:hAnsi="Times New Roman" w:eastAsia="Times New Roman" w:cs="Times New Roman"/>
        </w:rPr>
        <w:t>d</w:t>
      </w:r>
      <w:r w:rsidRPr="0F233ADF" w:rsidR="721EA17D">
        <w:rPr>
          <w:rFonts w:ascii="Times New Roman" w:hAnsi="Times New Roman" w:eastAsia="Times New Roman" w:cs="Times New Roman"/>
        </w:rPr>
        <w:t xml:space="preserve"> the way RRT samples a robot metr</w:t>
      </w:r>
      <w:r w:rsidRPr="0F233ADF" w:rsidR="721EA17D">
        <w:rPr>
          <w:rFonts w:ascii="Times New Roman" w:hAnsi="Times New Roman" w:eastAsia="Times New Roman" w:cs="Times New Roman"/>
        </w:rPr>
        <w:t xml:space="preserve">ic space so that it is fast enough to react </w:t>
      </w:r>
      <w:r w:rsidRPr="0F233ADF" w:rsidR="40064280">
        <w:rPr>
          <w:rFonts w:ascii="Times New Roman" w:hAnsi="Times New Roman" w:eastAsia="Times New Roman" w:cs="Times New Roman"/>
        </w:rPr>
        <w:t>to</w:t>
      </w:r>
      <w:r w:rsidRPr="0F233ADF" w:rsidR="721EA17D">
        <w:rPr>
          <w:rFonts w:ascii="Times New Roman" w:hAnsi="Times New Roman" w:eastAsia="Times New Roman" w:cs="Times New Roman"/>
        </w:rPr>
        <w:t xml:space="preserve"> a changing environment. Also, unlike PRM, RRT works well in a cluttered environment because of the randomized sampling on the robot configuration space in the metric space. </w:t>
      </w:r>
    </w:p>
    <w:p xmlns:wp14="http://schemas.microsoft.com/office/word/2010/wordml" w:rsidP="0F233ADF" w14:paraId="1E3B16DB" wp14:textId="66BD4C7E">
      <w:pPr>
        <w:pStyle w:val="Normal"/>
        <w:jc w:val="both"/>
        <w:rPr>
          <w:rFonts w:ascii="Times New Roman" w:hAnsi="Times New Roman" w:eastAsia="Times New Roman" w:cs="Times New Roman"/>
        </w:rPr>
      </w:pPr>
      <w:bookmarkStart w:name="_Int_LqxMxN0F" w:id="147768821"/>
      <w:r w:rsidRPr="0F233ADF" w:rsidR="59F7DC68">
        <w:rPr>
          <w:rFonts w:ascii="Times New Roman" w:hAnsi="Times New Roman" w:eastAsia="Times New Roman" w:cs="Times New Roman"/>
        </w:rPr>
        <w:t>Apart from</w:t>
      </w:r>
      <w:bookmarkEnd w:id="147768821"/>
      <w:r w:rsidRPr="0F233ADF" w:rsidR="721EA17D">
        <w:rPr>
          <w:rFonts w:ascii="Times New Roman" w:hAnsi="Times New Roman" w:eastAsia="Times New Roman" w:cs="Times New Roman"/>
        </w:rPr>
        <w:t xml:space="preserve"> the works in </w:t>
      </w:r>
      <w:r w:rsidRPr="0F233ADF" w:rsidR="721EA17D">
        <w:rPr>
          <w:rFonts w:ascii="Times New Roman" w:hAnsi="Times New Roman" w:eastAsia="Times New Roman" w:cs="Times New Roman"/>
        </w:rPr>
        <w:t>[6]</w:t>
      </w:r>
      <w:r w:rsidRPr="0F233ADF" w:rsidR="721EA17D">
        <w:rPr>
          <w:rFonts w:ascii="Times New Roman" w:hAnsi="Times New Roman" w:eastAsia="Times New Roman" w:cs="Times New Roman"/>
        </w:rPr>
        <w:t xml:space="preserve">⁠ and </w:t>
      </w:r>
      <w:r w:rsidRPr="0F233ADF" w:rsidR="721EA17D">
        <w:rPr>
          <w:rFonts w:ascii="Times New Roman" w:hAnsi="Times New Roman" w:eastAsia="Times New Roman" w:cs="Times New Roman"/>
        </w:rPr>
        <w:t>[7]</w:t>
      </w:r>
      <w:r w:rsidRPr="0F233ADF" w:rsidR="2DFF977A">
        <w:rPr>
          <w:rFonts w:ascii="Times New Roman" w:hAnsi="Times New Roman" w:eastAsia="Times New Roman" w:cs="Times New Roman"/>
        </w:rPr>
        <w:t>⁠, few</w:t>
      </w:r>
      <w:r w:rsidRPr="0F233ADF" w:rsidR="721EA17D">
        <w:rPr>
          <w:rFonts w:ascii="Times New Roman" w:hAnsi="Times New Roman" w:eastAsia="Times New Roman" w:cs="Times New Roman"/>
        </w:rPr>
        <w:t xml:space="preserve"> have applied their planning algorithms on a robot manipulator despite both </w:t>
      </w:r>
      <w:r w:rsidRPr="0F233ADF" w:rsidR="70AEE59F">
        <w:rPr>
          <w:rFonts w:ascii="Times New Roman" w:hAnsi="Times New Roman" w:eastAsia="Times New Roman" w:cs="Times New Roman"/>
        </w:rPr>
        <w:t xml:space="preserve">algorithms </w:t>
      </w:r>
      <w:r w:rsidRPr="0F233ADF" w:rsidR="70AEE59F">
        <w:rPr>
          <w:rFonts w:ascii="Times New Roman" w:hAnsi="Times New Roman" w:eastAsia="Times New Roman" w:cs="Times New Roman"/>
        </w:rPr>
        <w:t>provid</w:t>
      </w:r>
      <w:r w:rsidRPr="0F233ADF" w:rsidR="3E02C69D">
        <w:rPr>
          <w:rFonts w:ascii="Times New Roman" w:hAnsi="Times New Roman" w:eastAsia="Times New Roman" w:cs="Times New Roman"/>
        </w:rPr>
        <w:t>ing</w:t>
      </w:r>
      <w:r w:rsidRPr="0F233ADF" w:rsidR="69BC41DD">
        <w:rPr>
          <w:rFonts w:ascii="Times New Roman" w:hAnsi="Times New Roman" w:eastAsia="Times New Roman" w:cs="Times New Roman"/>
        </w:rPr>
        <w:t xml:space="preserve"> </w:t>
      </w:r>
      <w:r w:rsidRPr="0F233ADF" w:rsidR="721EA17D">
        <w:rPr>
          <w:rFonts w:ascii="Times New Roman" w:hAnsi="Times New Roman" w:eastAsia="Times New Roman" w:cs="Times New Roman"/>
        </w:rPr>
        <w:t>mathematical framework</w:t>
      </w:r>
      <w:r w:rsidRPr="0F233ADF" w:rsidR="721EA17D">
        <w:rPr>
          <w:rFonts w:ascii="Times New Roman" w:hAnsi="Times New Roman" w:eastAsia="Times New Roman" w:cs="Times New Roman"/>
        </w:rPr>
        <w:t xml:space="preserve"> for planning for</w:t>
      </w:r>
      <w:r w:rsidRPr="0F233ADF" w:rsidR="721EA17D">
        <w:rPr>
          <w:rFonts w:ascii="Times New Roman" w:hAnsi="Times New Roman" w:eastAsia="Times New Roman" w:cs="Times New Roman"/>
        </w:rPr>
        <w:t xml:space="preserve"> multi-body and multi-frame system</w:t>
      </w:r>
      <w:r w:rsidRPr="0F233ADF" w:rsidR="7022D841">
        <w:rPr>
          <w:rFonts w:ascii="Times New Roman" w:hAnsi="Times New Roman" w:eastAsia="Times New Roman" w:cs="Times New Roman"/>
        </w:rPr>
        <w:t>s</w:t>
      </w:r>
      <w:r w:rsidRPr="0F233ADF" w:rsidR="721EA17D">
        <w:rPr>
          <w:rFonts w:ascii="Times New Roman" w:hAnsi="Times New Roman" w:eastAsia="Times New Roman" w:cs="Times New Roman"/>
        </w:rPr>
        <w:t xml:space="preserve">. In this paper, we will use the method </w:t>
      </w:r>
      <w:r w:rsidRPr="0F233ADF" w:rsidR="721EA17D">
        <w:rPr>
          <w:rFonts w:ascii="Times New Roman" w:hAnsi="Times New Roman" w:eastAsia="Times New Roman" w:cs="Times New Roman"/>
        </w:rPr>
        <w:t>demonstrated</w:t>
      </w:r>
      <w:r w:rsidRPr="0F233ADF" w:rsidR="721EA17D">
        <w:rPr>
          <w:rFonts w:ascii="Times New Roman" w:hAnsi="Times New Roman" w:eastAsia="Times New Roman" w:cs="Times New Roman"/>
        </w:rPr>
        <w:t xml:space="preserve"> </w:t>
      </w:r>
      <w:r w:rsidRPr="0F233ADF" w:rsidR="1A7BD27D">
        <w:rPr>
          <w:rFonts w:ascii="Times New Roman" w:hAnsi="Times New Roman" w:eastAsia="Times New Roman" w:cs="Times New Roman"/>
        </w:rPr>
        <w:t>by [</w:t>
      </w:r>
      <w:r w:rsidRPr="0F233ADF" w:rsidR="5DAF9C02">
        <w:rPr>
          <w:rFonts w:ascii="Times New Roman" w:hAnsi="Times New Roman" w:eastAsia="Times New Roman" w:cs="Times New Roman"/>
        </w:rPr>
        <w:t>6</w:t>
      </w:r>
      <w:r w:rsidRPr="0F233ADF" w:rsidR="45B5EDE0">
        <w:rPr>
          <w:rFonts w:ascii="Times New Roman" w:hAnsi="Times New Roman" w:eastAsia="Times New Roman" w:cs="Times New Roman"/>
        </w:rPr>
        <w:t xml:space="preserve">] </w:t>
      </w:r>
      <w:r w:rsidRPr="0F233ADF" w:rsidR="1D062094">
        <w:rPr>
          <w:rFonts w:ascii="Times New Roman" w:hAnsi="Times New Roman" w:eastAsia="Times New Roman" w:cs="Times New Roman"/>
        </w:rPr>
        <w:t>and [</w:t>
      </w:r>
      <w:r w:rsidRPr="0F233ADF" w:rsidR="05AE8637">
        <w:rPr>
          <w:rFonts w:ascii="Times New Roman" w:hAnsi="Times New Roman" w:eastAsia="Times New Roman" w:cs="Times New Roman"/>
        </w:rPr>
        <w:t>7</w:t>
      </w:r>
      <w:r w:rsidRPr="0F233ADF" w:rsidR="131D9764">
        <w:rPr>
          <w:rFonts w:ascii="Times New Roman" w:hAnsi="Times New Roman" w:eastAsia="Times New Roman" w:cs="Times New Roman"/>
        </w:rPr>
        <w:t>] to</w:t>
      </w:r>
      <w:r w:rsidRPr="0F233ADF" w:rsidR="721EA17D">
        <w:rPr>
          <w:rFonts w:ascii="Times New Roman" w:hAnsi="Times New Roman" w:eastAsia="Times New Roman" w:cs="Times New Roman"/>
        </w:rPr>
        <w:t xml:space="preserve"> </w:t>
      </w:r>
      <w:r w:rsidRPr="0F233ADF" w:rsidR="34A3ED6E">
        <w:rPr>
          <w:rFonts w:ascii="Times New Roman" w:hAnsi="Times New Roman" w:eastAsia="Times New Roman" w:cs="Times New Roman"/>
        </w:rPr>
        <w:t>design a</w:t>
      </w:r>
      <w:r w:rsidRPr="0F233ADF" w:rsidR="721EA17D">
        <w:rPr>
          <w:rFonts w:ascii="Times New Roman" w:hAnsi="Times New Roman" w:eastAsia="Times New Roman" w:cs="Times New Roman"/>
        </w:rPr>
        <w:t xml:space="preserve"> moving obstacle avoidance </w:t>
      </w:r>
      <w:r w:rsidRPr="0F233ADF" w:rsidR="7DDC258E">
        <w:rPr>
          <w:rFonts w:ascii="Times New Roman" w:hAnsi="Times New Roman" w:eastAsia="Times New Roman" w:cs="Times New Roman"/>
        </w:rPr>
        <w:t xml:space="preserve">algorithm </w:t>
      </w:r>
      <w:r w:rsidRPr="0F233ADF" w:rsidR="721EA17D">
        <w:rPr>
          <w:rFonts w:ascii="Times New Roman" w:hAnsi="Times New Roman" w:eastAsia="Times New Roman" w:cs="Times New Roman"/>
        </w:rPr>
        <w:t xml:space="preserve">with the implementation of the vanilla RRT to solve motion for </w:t>
      </w:r>
      <w:r w:rsidRPr="0F233ADF" w:rsidR="36810344">
        <w:rPr>
          <w:rFonts w:ascii="Times New Roman" w:hAnsi="Times New Roman" w:eastAsia="Times New Roman" w:cs="Times New Roman"/>
        </w:rPr>
        <w:t xml:space="preserve">a </w:t>
      </w:r>
      <w:r w:rsidRPr="0F233ADF" w:rsidR="721EA17D">
        <w:rPr>
          <w:rFonts w:ascii="Times New Roman" w:hAnsi="Times New Roman" w:eastAsia="Times New Roman" w:cs="Times New Roman"/>
        </w:rPr>
        <w:t xml:space="preserve">robot manipulator in three-dimensional space, </w:t>
      </w:r>
      <w:r w:rsidR="0F233ADF">
        <w:drawing>
          <wp:inline xmlns:wp14="http://schemas.microsoft.com/office/word/2010/wordprocessingDrawing" wp14:editId="38736968" wp14:anchorId="5A32DDF1">
            <wp:extent cx="161925" cy="133350"/>
            <wp:effectExtent l="0" t="0" r="0" b="0"/>
            <wp:docPr id="9" name="Shape9" descr="12§display§\mathbb{R}^3§png§1200§FALSE§" title="TexMaths"/>
            <wp:cNvGraphicFramePr>
              <a:graphicFrameLocks/>
            </wp:cNvGraphicFramePr>
            <a:graphic>
              <a:graphicData uri="http://schemas.openxmlformats.org/drawingml/2006/picture">
                <pic:pic>
                  <pic:nvPicPr>
                    <pic:cNvPr id="0" name="Shape9"/>
                    <pic:cNvPicPr/>
                  </pic:nvPicPr>
                  <pic:blipFill>
                    <a:blip r:embed="R4fd284fd90db40f6">
                      <a:extLst>
                        <a:ext xmlns:a="http://schemas.openxmlformats.org/drawingml/2006/main" uri="{28A0092B-C50C-407E-A947-70E740481C1C}">
                          <a14:useLocalDpi val="0"/>
                        </a:ext>
                      </a:extLst>
                    </a:blip>
                    <a:stretch>
                      <a:fillRect/>
                    </a:stretch>
                  </pic:blipFill>
                  <pic:spPr>
                    <a:xfrm rot="0" flipH="0" flipV="0">
                      <a:off x="0" y="0"/>
                      <a:ext cx="161925" cy="133350"/>
                    </a:xfrm>
                    <a:prstGeom prst="rect">
                      <a:avLst/>
                    </a:prstGeom>
                    <a:ln w="0"/>
                  </pic:spPr>
                </pic:pic>
              </a:graphicData>
            </a:graphic>
          </wp:inline>
        </w:drawing>
      </w:r>
      <w:r w:rsidRPr="0F233ADF" w:rsidR="721EA17D">
        <w:rPr>
          <w:rFonts w:ascii="Times New Roman" w:hAnsi="Times New Roman" w:eastAsia="Times New Roman" w:cs="Times New Roman"/>
        </w:rPr>
        <w:t xml:space="preserve">. </w:t>
      </w:r>
      <w:r w:rsidRPr="0F233ADF" w:rsidR="7F06EB03">
        <w:rPr>
          <w:rFonts w:ascii="Times New Roman" w:hAnsi="Times New Roman" w:eastAsia="Times New Roman" w:cs="Times New Roman"/>
        </w:rPr>
        <w:t>Our method</w:t>
      </w:r>
      <w:r w:rsidRPr="0F233ADF" w:rsidR="721EA17D">
        <w:rPr>
          <w:rFonts w:ascii="Times New Roman" w:hAnsi="Times New Roman" w:eastAsia="Times New Roman" w:cs="Times New Roman"/>
        </w:rPr>
        <w:t xml:space="preserve"> </w:t>
      </w:r>
      <w:r w:rsidRPr="0F233ADF" w:rsidR="4F46CD82">
        <w:rPr>
          <w:rFonts w:ascii="Times New Roman" w:hAnsi="Times New Roman" w:eastAsia="Times New Roman" w:cs="Times New Roman"/>
        </w:rPr>
        <w:t>implements</w:t>
      </w:r>
      <w:r w:rsidRPr="0F233ADF" w:rsidR="721EA17D">
        <w:rPr>
          <w:rFonts w:ascii="Times New Roman" w:hAnsi="Times New Roman" w:eastAsia="Times New Roman" w:cs="Times New Roman"/>
        </w:rPr>
        <w:t xml:space="preserve"> the vanilla RRT where we do not </w:t>
      </w:r>
      <w:r w:rsidRPr="0F233ADF" w:rsidR="721EA17D">
        <w:rPr>
          <w:rFonts w:ascii="Times New Roman" w:hAnsi="Times New Roman" w:eastAsia="Times New Roman" w:cs="Times New Roman"/>
        </w:rPr>
        <w:t>represent</w:t>
      </w:r>
      <w:r w:rsidRPr="0F233ADF" w:rsidR="721EA17D">
        <w:rPr>
          <w:rFonts w:ascii="Times New Roman" w:hAnsi="Times New Roman" w:eastAsia="Times New Roman" w:cs="Times New Roman"/>
        </w:rPr>
        <w:t xml:space="preserve"> the obstacle configuration space</w:t>
      </w:r>
      <w:r w:rsidRPr="0F233ADF" w:rsidR="3AC41F55">
        <w:rPr>
          <w:rFonts w:ascii="Times New Roman" w:hAnsi="Times New Roman" w:eastAsia="Times New Roman" w:cs="Times New Roman"/>
        </w:rPr>
        <w:t xml:space="preserve"> unlike in [7]</w:t>
      </w:r>
      <w:r w:rsidRPr="0F233ADF" w:rsidR="721EA17D">
        <w:rPr>
          <w:rFonts w:ascii="Times New Roman" w:hAnsi="Times New Roman" w:eastAsia="Times New Roman" w:cs="Times New Roman"/>
        </w:rPr>
        <w:t>.</w:t>
      </w:r>
    </w:p>
    <w:p xmlns:wp14="http://schemas.microsoft.com/office/word/2010/wordml" w14:paraId="47A5F9CD" wp14:textId="77777777">
      <w:pPr>
        <w:pStyle w:val="Iiumjournal"/>
        <w:numPr>
          <w:ilvl w:val="0"/>
          <w:numId w:val="1"/>
        </w:numPr>
        <w:bidi w:val="0"/>
        <w:rPr>
          <w:b/>
          <w:b/>
          <w:bCs/>
          <w:sz w:val="28"/>
        </w:rPr>
      </w:pPr>
      <w:r>
        <w:rPr>
          <w:b/>
          <w:bCs/>
          <w:sz w:val="28"/>
        </w:rPr>
        <w:t>FORMULATION AND ALGORITHMS</w:t>
      </w:r>
    </w:p>
    <w:p xmlns:wp14="http://schemas.microsoft.com/office/word/2010/wordml" w:rsidP="358D6F4B" w14:paraId="431BBCCC" wp14:textId="77777777">
      <w:pPr>
        <w:pStyle w:val="Iiumjournal"/>
        <w:numPr>
          <w:numId w:val="0"/>
        </w:numPr>
        <w:bidi w:val="0"/>
        <w:ind w:left="0" w:right="0" w:hanging="0" w:firstLine="446"/>
      </w:pPr>
      <w:r w:rsidRPr="358D6F4B" w:rsidR="358D6F4B">
        <w:rPr>
          <w:b w:val="0"/>
          <w:bCs w:val="0"/>
          <w:sz w:val="24"/>
          <w:szCs w:val="24"/>
        </w:rPr>
        <w:t xml:space="preserve">This paper will use the superscript notation to refer the control space and the subscript as the equivalent representation in the configuration space. For example, </w:t>
      </w:r>
      <w:r>
        <w:rPr>
          <w:b w:val="false"/>
          <w:bCs w:val="false"/>
          <w:sz w:val="24"/>
        </w:rPr>
        <mc:AlternateContent>
          <mc:Choice Requires="wps">
            <w:drawing>
              <wp:inline xmlns:wp14="http://schemas.microsoft.com/office/word/2010/wordprocessingDrawing" distT="0" distB="0" distL="0" distR="0" wp14:anchorId="28D40915" wp14:editId="7777777">
                <wp:extent cx="220980" cy="111760"/>
                <wp:effectExtent l="0" t="0" r="0" b="0"/>
                <wp:docPr id="10" name="Shape10" descr="12§display§C^{ee}§png§1200§FALSE§" title="TexMaths"/>
                <a:graphic xmlns:a="http://schemas.openxmlformats.org/drawingml/2006/main">
                  <a:graphicData uri="http://schemas.openxmlformats.org/drawingml/2006/picture">
                    <pic:pic xmlns:pic="http://schemas.openxmlformats.org/drawingml/2006/picture">
                      <pic:nvPicPr>
                        <pic:cNvPr id="9" name="Shape10" descr="12§display§C^{ee}§png§1200§FALSE§"/>
                        <pic:cNvPicPr/>
                      </pic:nvPicPr>
                      <pic:blipFill>
                        <a:blip r:embed="rId20"/>
                        <a:stretch/>
                      </pic:blipFill>
                      <pic:spPr>
                        <a:xfrm>
                          <a:off x="0" y="0"/>
                          <a:ext cx="221040" cy="111600"/>
                        </a:xfrm>
                        <a:prstGeom prst="rect">
                          <a:avLst/>
                        </a:prstGeom>
                        <a:ln w="0">
                          <a:noFill/>
                        </a:ln>
                      </pic:spPr>
                    </pic:pic>
                  </a:graphicData>
                </a:graphic>
              </wp:inline>
            </w:drawing>
          </mc:Choice>
          <mc:Fallback>
            <w:pict w14:anchorId="0B211042">
              <v:shape id="shape_0" style="position:absolute;margin-left:0pt;margin-top:-8.8pt;width:17.35pt;height:8.75pt;mso-wrap-style:none;v-text-anchor:middle" o:allowincell="f" stroked="f" type="_x0000_t75" ID="Shape10">
                <v:imagedata o:detectmouseclick="t" r:id="rId21"/>
                <v:stroke color="#3465a4" joinstyle="round" endcap="flat"/>
                <w10:wrap type="none"/>
              </v:shape>
            </w:pict>
          </mc:Fallback>
        </mc:AlternateContent>
      </w:r>
      <w:r w:rsidRPr="358D6F4B" w:rsidR="358D6F4B">
        <w:rPr>
          <w:b w:val="0"/>
          <w:bCs w:val="0"/>
          <w:sz w:val="24"/>
          <w:szCs w:val="24"/>
        </w:rPr>
        <w:t xml:space="preserve">, refers to the control space of the end-effector where the controlling pipelines would take in </w:t>
      </w:r>
      <w:r>
        <w:rPr>
          <w:b w:val="false"/>
          <w:bCs w:val="false"/>
          <w:sz w:val="24"/>
        </w:rPr>
        <mc:AlternateContent>
          <mc:Choice Requires="wps">
            <w:drawing>
              <wp:inline xmlns:wp14="http://schemas.microsoft.com/office/word/2010/wordprocessingDrawing" distT="0" distB="0" distL="0" distR="0" wp14:anchorId="77BF85E2" wp14:editId="7777777">
                <wp:extent cx="1795780" cy="172720"/>
                <wp:effectExtent l="0" t="0" r="0" b="0"/>
                <wp:docPr id="11" name="Shape11" descr="12§display§c^{ee} = (\theta_{1},\ldots,\theta_{6}) \in C^{control}§png§1200§FALSE§" title="TexMaths"/>
                <a:graphic xmlns:a="http://schemas.openxmlformats.org/drawingml/2006/main">
                  <a:graphicData uri="http://schemas.openxmlformats.org/drawingml/2006/picture">
                    <pic:pic xmlns:pic="http://schemas.openxmlformats.org/drawingml/2006/picture">
                      <pic:nvPicPr>
                        <pic:cNvPr id="10" name="Shape11" descr="12§display§c^{ee} = (\theta_{1},\ldots,\theta_{6}) \in C^{control}§png§1200§FALSE§"/>
                        <pic:cNvPicPr/>
                      </pic:nvPicPr>
                      <pic:blipFill>
                        <a:blip r:embed="rId22"/>
                        <a:stretch/>
                      </pic:blipFill>
                      <pic:spPr>
                        <a:xfrm>
                          <a:off x="0" y="0"/>
                          <a:ext cx="1795680" cy="172800"/>
                        </a:xfrm>
                        <a:prstGeom prst="rect">
                          <a:avLst/>
                        </a:prstGeom>
                        <a:ln w="0">
                          <a:noFill/>
                        </a:ln>
                      </pic:spPr>
                    </pic:pic>
                  </a:graphicData>
                </a:graphic>
              </wp:inline>
            </w:drawing>
          </mc:Choice>
          <mc:Fallback>
            <w:pict w14:anchorId="2BF09B2F">
              <v:shape id="shape_0" style="position:absolute;margin-left:0pt;margin-top:-10.65pt;width:141.35pt;height:13.55pt;mso-wrap-style:none;v-text-anchor:middle" o:allowincell="f" stroked="f" type="_x0000_t75" ID="Shape11">
                <v:imagedata o:detectmouseclick="t" r:id="rId23"/>
                <v:stroke color="#3465a4" joinstyle="round" endcap="flat"/>
                <w10:wrap type="none"/>
              </v:shape>
            </w:pict>
          </mc:Fallback>
        </mc:AlternateContent>
      </w:r>
      <w:r w:rsidRPr="358D6F4B" w:rsidR="358D6F4B">
        <w:rPr>
          <w:b w:val="0"/>
          <w:bCs w:val="0"/>
          <w:sz w:val="24"/>
          <w:szCs w:val="24"/>
        </w:rPr>
        <w:t xml:space="preserve">, and the equivalent pose is in the configuration space, </w:t>
      </w:r>
      <w:r>
        <w:rPr>
          <w:b w:val="false"/>
          <w:bCs w:val="false"/>
          <w:sz w:val="24"/>
        </w:rPr>
        <mc:AlternateContent>
          <mc:Choice Requires="wps">
            <w:drawing>
              <wp:inline xmlns:wp14="http://schemas.microsoft.com/office/word/2010/wordprocessingDrawing" distT="0" distB="0" distL="0" distR="0" wp14:anchorId="6F68E1C0" wp14:editId="7777777">
                <wp:extent cx="210185" cy="129540"/>
                <wp:effectExtent l="0" t="0" r="0" b="0"/>
                <wp:docPr id="12" name="Shape12" descr="12§display§C_{ee}§png§1200§FALSE§" title="TexMaths"/>
                <a:graphic xmlns:a="http://schemas.openxmlformats.org/drawingml/2006/main">
                  <a:graphicData uri="http://schemas.openxmlformats.org/drawingml/2006/picture">
                    <pic:pic xmlns:pic="http://schemas.openxmlformats.org/drawingml/2006/picture">
                      <pic:nvPicPr>
                        <pic:cNvPr id="11" name="Shape12" descr="12§display§C_{ee}§png§1200§FALSE§"/>
                        <pic:cNvPicPr/>
                      </pic:nvPicPr>
                      <pic:blipFill>
                        <a:blip r:embed="rId24"/>
                        <a:stretch/>
                      </pic:blipFill>
                      <pic:spPr>
                        <a:xfrm>
                          <a:off x="0" y="0"/>
                          <a:ext cx="210240" cy="129600"/>
                        </a:xfrm>
                        <a:prstGeom prst="rect">
                          <a:avLst/>
                        </a:prstGeom>
                        <a:ln w="0">
                          <a:noFill/>
                        </a:ln>
                      </pic:spPr>
                    </pic:pic>
                  </a:graphicData>
                </a:graphic>
              </wp:inline>
            </w:drawing>
          </mc:Choice>
          <mc:Fallback>
            <w:pict w14:anchorId="2982BCA6">
              <v:shape id="shape_0" style="position:absolute;margin-left:0pt;margin-top:-8.35pt;width:16.5pt;height:10.15pt;mso-wrap-style:none;v-text-anchor:middle" o:allowincell="f" stroked="f" type="_x0000_t75" ID="Shape12">
                <v:imagedata o:detectmouseclick="t" r:id="rId25"/>
                <v:stroke color="#3465a4" joinstyle="round" endcap="flat"/>
                <w10:wrap type="none"/>
              </v:shape>
            </w:pict>
          </mc:Fallback>
        </mc:AlternateContent>
      </w:r>
      <w:r w:rsidRPr="358D6F4B" w:rsidR="358D6F4B">
        <w:rPr>
          <w:b w:val="0"/>
          <w:bCs w:val="0"/>
          <w:sz w:val="24"/>
          <w:szCs w:val="24"/>
        </w:rPr>
        <w:t xml:space="preserve">. Since, revolute joint topology is the 1-hypersphere, </w:t>
      </w:r>
      <w:r>
        <w:rPr>
          <w:b w:val="false"/>
          <w:bCs w:val="false"/>
          <w:sz w:val="24"/>
        </w:rPr>
        <mc:AlternateContent>
          <mc:Choice Requires="wps">
            <w:drawing>
              <wp:inline xmlns:wp14="http://schemas.microsoft.com/office/word/2010/wordprocessingDrawing" distT="0" distB="0" distL="0" distR="0" wp14:anchorId="04D17E1F" wp14:editId="7777777">
                <wp:extent cx="144145" cy="136525"/>
                <wp:effectExtent l="0" t="0" r="0" b="0"/>
                <wp:docPr id="13" name="Shape13" descr="12§display§S^1§png§1200§FALSE§" title="TexMaths"/>
                <a:graphic xmlns:a="http://schemas.openxmlformats.org/drawingml/2006/main">
                  <a:graphicData uri="http://schemas.openxmlformats.org/drawingml/2006/picture">
                    <pic:pic xmlns:pic="http://schemas.openxmlformats.org/drawingml/2006/picture">
                      <pic:nvPicPr>
                        <pic:cNvPr id="12" name="Shape13" descr="12§display§S^1§png§1200§FALSE§"/>
                        <pic:cNvPicPr/>
                      </pic:nvPicPr>
                      <pic:blipFill>
                        <a:blip r:embed="rId26"/>
                        <a:stretch/>
                      </pic:blipFill>
                      <pic:spPr>
                        <a:xfrm>
                          <a:off x="0" y="0"/>
                          <a:ext cx="144000" cy="136440"/>
                        </a:xfrm>
                        <a:prstGeom prst="rect">
                          <a:avLst/>
                        </a:prstGeom>
                        <a:ln w="0">
                          <a:noFill/>
                        </a:ln>
                      </pic:spPr>
                    </pic:pic>
                  </a:graphicData>
                </a:graphic>
              </wp:inline>
            </w:drawing>
          </mc:Choice>
          <mc:Fallback>
            <w:pict w14:anchorId="7EA6BED2">
              <v:shape id="shape_0" style="position:absolute;margin-left:0pt;margin-top:-10.75pt;width:11.3pt;height:10.7pt;mso-wrap-style:none;v-text-anchor:middle" o:allowincell="f" stroked="f" type="_x0000_t75" ID="Shape13">
                <v:imagedata o:detectmouseclick="t" r:id="rId27"/>
                <v:stroke color="#3465a4" joinstyle="round" endcap="flat"/>
                <w10:wrap type="none"/>
              </v:shape>
            </w:pict>
          </mc:Fallback>
        </mc:AlternateContent>
      </w:r>
      <w:r w:rsidRPr="358D6F4B" w:rsidR="358D6F4B">
        <w:rPr>
          <w:b w:val="0"/>
          <w:bCs w:val="0"/>
          <w:sz w:val="24"/>
          <w:szCs w:val="24"/>
        </w:rPr>
        <w:t xml:space="preserve">, we will assume that, for the case of 6R robot, </w:t>
      </w:r>
      <w:r w:rsidRPr="358D6F4B" w:rsidR="358D6F4B">
        <w:rPr>
          <w:b w:val="0"/>
          <w:bCs w:val="0"/>
          <w:sz w:val="24"/>
          <w:szCs w:val="24"/>
        </w:rPr>
        <w:t xml:space="preserve">it's</w:t>
      </w:r>
      <w:r w:rsidRPr="358D6F4B" w:rsidR="358D6F4B">
        <w:rPr>
          <w:b w:val="0"/>
          <w:bCs w:val="0"/>
          <w:sz w:val="24"/>
          <w:szCs w:val="24"/>
        </w:rPr>
        <w:t xml:space="preserve"> joints are limited to a certain range which makes, </w:t>
      </w:r>
      <w:r>
        <w:rPr>
          <w:b w:val="false"/>
          <w:bCs w:val="false"/>
          <w:sz w:val="24"/>
        </w:rPr>
        <mc:AlternateContent>
          <mc:Choice Requires="wps">
            <w:drawing>
              <wp:inline xmlns:wp14="http://schemas.microsoft.com/office/word/2010/wordprocessingDrawing" distT="0" distB="0" distL="0" distR="0" wp14:anchorId="7B3C8D98" wp14:editId="7777777">
                <wp:extent cx="678815" cy="139700"/>
                <wp:effectExtent l="0" t="0" r="0" b="0"/>
                <wp:docPr id="14" name="Shape14" descr="12§display§c^{ee} \in \mathbb{R}^{6\times1}§png§1200§FALSE§" title="TexMaths"/>
                <a:graphic xmlns:a="http://schemas.openxmlformats.org/drawingml/2006/main">
                  <a:graphicData uri="http://schemas.openxmlformats.org/drawingml/2006/picture">
                    <pic:pic xmlns:pic="http://schemas.openxmlformats.org/drawingml/2006/picture">
                      <pic:nvPicPr>
                        <pic:cNvPr id="13" name="Shape14" descr="12§display§c^{ee} \in \mathbb{R}^{6\times1}§png§1200§FALSE§"/>
                        <pic:cNvPicPr/>
                      </pic:nvPicPr>
                      <pic:blipFill>
                        <a:blip r:embed="rId28"/>
                        <a:stretch/>
                      </pic:blipFill>
                      <pic:spPr>
                        <a:xfrm>
                          <a:off x="0" y="0"/>
                          <a:ext cx="678960" cy="139680"/>
                        </a:xfrm>
                        <a:prstGeom prst="rect">
                          <a:avLst/>
                        </a:prstGeom>
                        <a:ln w="0">
                          <a:noFill/>
                        </a:ln>
                      </pic:spPr>
                    </pic:pic>
                  </a:graphicData>
                </a:graphic>
              </wp:inline>
            </w:drawing>
          </mc:Choice>
          <mc:Fallback>
            <w:pict w14:anchorId="56B2EC5A">
              <v:shape id="shape_0" style="position:absolute;margin-left:0pt;margin-top:-10.5pt;width:53.4pt;height:10.95pt;mso-wrap-style:none;v-text-anchor:middle" o:allowincell="f" stroked="f" type="_x0000_t75" ID="Shape14">
                <v:imagedata o:detectmouseclick="t" r:id="rId29"/>
                <v:stroke color="#3465a4" joinstyle="round" endcap="flat"/>
                <w10:wrap type="none"/>
              </v:shape>
            </w:pict>
          </mc:Fallback>
        </mc:AlternateContent>
      </w:r>
      <w:r w:rsidRPr="358D6F4B" w:rsidR="358D6F4B">
        <w:rPr>
          <w:b w:val="0"/>
          <w:bCs w:val="0"/>
          <w:sz w:val="24"/>
          <w:szCs w:val="24"/>
        </w:rPr>
        <w:t>.</w:t>
      </w:r>
    </w:p>
    <w:p xmlns:wp14="http://schemas.microsoft.com/office/word/2010/wordml" w14:paraId="50689A1E" wp14:textId="77777777">
      <w:pPr>
        <w:pStyle w:val="Iiumjournal"/>
        <w:numPr>
          <w:ilvl w:val="1"/>
          <w:numId w:val="1"/>
        </w:numPr>
        <w:bidi w:val="0"/>
        <w:rPr>
          <w:b/>
          <w:b/>
          <w:bCs/>
          <w:i w:val="false"/>
          <w:i w:val="false"/>
          <w:iCs w:val="false"/>
          <w:sz w:val="24"/>
        </w:rPr>
      </w:pPr>
      <w:r>
        <w:rPr>
          <w:b/>
          <w:bCs/>
          <w:i w:val="false"/>
          <w:iCs w:val="false"/>
          <w:sz w:val="24"/>
        </w:rPr>
        <w:t xml:space="preserve"> </w:t>
      </w:r>
      <w:r>
        <w:rPr>
          <w:b/>
          <w:bCs/>
          <w:i w:val="false"/>
          <w:iCs w:val="false"/>
          <w:sz w:val="24"/>
        </w:rPr>
        <w:t>The Geometry of a Compliant Robotic Arm, r_mini</w:t>
      </w:r>
    </w:p>
    <w:p xmlns:wp14="http://schemas.microsoft.com/office/word/2010/wordml" w:rsidP="358D6F4B" w14:paraId="371AEC97" wp14:textId="30D7C2FF">
      <w:pPr>
        <w:pStyle w:val="Iiumjournal"/>
        <w:numPr>
          <w:numId w:val="0"/>
        </w:numPr>
        <w:bidi w:val="0"/>
        <w:ind w:left="0" w:right="0" w:hanging="0" w:firstLine="446"/>
      </w:pPr>
      <w:r w:rsidRPr="0F233ADF" w:rsidR="358D6F4B">
        <w:rPr>
          <w:b w:val="0"/>
          <w:bCs w:val="0"/>
          <w:i w:val="0"/>
          <w:iCs w:val="0"/>
          <w:sz w:val="24"/>
          <w:szCs w:val="24"/>
        </w:rPr>
        <w:t>We prototype and build a 3D-printed robot called Richard Mini (</w:t>
      </w:r>
      <w:proofErr w:type="spellStart"/>
      <w:r w:rsidRPr="0F233ADF" w:rsidR="358D6F4B">
        <w:rPr>
          <w:b w:val="0"/>
          <w:bCs w:val="0"/>
          <w:i w:val="1"/>
          <w:iCs w:val="1"/>
          <w:sz w:val="24"/>
          <w:szCs w:val="24"/>
        </w:rPr>
        <w:t>r_mini</w:t>
      </w:r>
      <w:proofErr w:type="spellEnd"/>
      <w:r w:rsidRPr="0F233ADF" w:rsidR="358D6F4B">
        <w:rPr>
          <w:b w:val="0"/>
          <w:bCs w:val="0"/>
          <w:i w:val="0"/>
          <w:iCs w:val="0"/>
          <w:sz w:val="24"/>
          <w:szCs w:val="24"/>
        </w:rPr>
        <w:t xml:space="preserve">, see Fig. 1) based on the conditioned addressed by </w:t>
      </w:r>
      <w:r w:rsidRPr="0F233ADF" w:rsidR="21474451">
        <w:rPr>
          <w:b w:val="0"/>
          <w:bCs w:val="0"/>
          <w:i w:val="0"/>
          <w:iCs w:val="0"/>
          <w:sz w:val="24"/>
          <w:szCs w:val="24"/>
        </w:rPr>
        <w:t xml:space="preserve">Pieper [</w:t>
      </w:r>
      <w:r w:rsidRPr="0F233ADF" w:rsidR="358D6F4B">
        <w:rPr>
          <w:b w:val="0"/>
          <w:bCs w:val="0"/>
          <w:i w:val="0"/>
          <w:iCs w:val="0"/>
          <w:position w:val="0"/>
          <w:sz w:val="24"/>
          <w:sz w:val="24"/>
          <w:szCs w:val="24"/>
          <w:vertAlign w:val="baseline"/>
        </w:rPr>
        <w:t>8]</w:t>
      </w:r>
      <w:r w:rsidRPr="0F233ADF" w:rsidR="358D6F4B">
        <w:rPr>
          <w:b w:val="0"/>
          <w:bCs w:val="0"/>
          <w:i w:val="0"/>
          <w:iCs w:val="0"/>
          <w:sz w:val="24"/>
          <w:szCs w:val="24"/>
        </w:rPr>
        <w:t>⁠</w:t>
      </w:r>
      <w:r w:rsidRPr="0F233ADF" w:rsidR="358D6F4B">
        <w:rPr>
          <w:b w:val="0"/>
          <w:bCs w:val="0"/>
          <w:i w:val="0"/>
          <w:iCs w:val="0"/>
          <w:sz w:val="24"/>
          <w:szCs w:val="24"/>
        </w:rPr>
        <w:t xml:space="preserve">, which entails three collated joints sharing the same cross point of their, </w:t>
      </w:r>
      <w:r w:rsidRPr="0F233ADF" w:rsidR="358D6F4B">
        <w:rPr>
          <w:b w:val="0"/>
          <w:bCs w:val="0"/>
          <w:i w:val="1"/>
          <w:iCs w:val="1"/>
          <w:sz w:val="24"/>
          <w:szCs w:val="24"/>
        </w:rPr>
        <w:t xml:space="preserve">z-axes</w:t>
      </w:r>
      <w:r w:rsidRPr="0F233ADF" w:rsidR="358D6F4B">
        <w:rPr>
          <w:b w:val="0"/>
          <w:bCs w:val="0"/>
          <w:i w:val="0"/>
          <w:iCs w:val="0"/>
          <w:sz w:val="24"/>
          <w:szCs w:val="24"/>
        </w:rPr>
        <w:t xml:space="preserve">, </w:t>
      </w:r>
      <w:r w:rsidRPr="0F233ADF" w:rsidR="358D6F4B">
        <w:rPr>
          <w:b w:val="0"/>
          <w:bCs w:val="0"/>
          <w:i w:val="0"/>
          <w:iCs w:val="0"/>
          <w:sz w:val="24"/>
          <w:szCs w:val="24"/>
        </w:rPr>
        <w:t xml:space="preserve">shown in Fig. 2. </w:t>
      </w:r>
    </w:p>
    <w:tbl>
      <w:tblPr>
        <w:tblW w:w="9014" w:type="dxa"/>
        <w:jc w:val="right"/>
        <w:tblInd w:w="0" w:type="dxa"/>
        <w:tblLayout w:type="fixed"/>
        <w:tblCellMar>
          <w:top w:w="0" w:type="dxa"/>
          <w:left w:w="0" w:type="dxa"/>
          <w:bottom w:w="0" w:type="dxa"/>
          <w:right w:w="0" w:type="dxa"/>
        </w:tblCellMar>
      </w:tblPr>
      <w:tblGrid>
        <w:gridCol w:w="4500"/>
        <w:gridCol w:w="4514"/>
      </w:tblGrid>
      <w:tr xmlns:wp14="http://schemas.microsoft.com/office/word/2010/wordml" w:rsidTr="0F233ADF" w14:paraId="7E3C7E65" wp14:textId="77777777">
        <w:trPr>
          <w:trHeight w:val="6750" w:hRule="atLeast"/>
        </w:trPr>
        <w:tc>
          <w:tcPr>
            <w:tcW w:w="4500" w:type="dxa"/>
            <w:tcBorders/>
            <w:tcMar/>
            <w:vAlign w:val="center"/>
          </w:tcPr>
          <w:p w14:paraId="02EB378F" wp14:textId="77777777">
            <w:pPr>
              <w:pStyle w:val="TableContents"/>
              <w:bidi w:val="0"/>
              <w:jc w:val="center"/>
              <w:rPr>
                <w:rFonts w:ascii="Times New Roman" w:hAnsi="Times New Roman" w:cs="Times New Roman"/>
                <w:sz w:val="32"/>
                <w:szCs w:val="32"/>
              </w:rPr>
            </w:pPr>
            <w:r w:rsidR="721EA17D">
              <w:drawing>
                <wp:inline xmlns:wp14="http://schemas.microsoft.com/office/word/2010/wordprocessingDrawing" wp14:editId="0E578880" wp14:anchorId="47769A43">
                  <wp:extent cx="1924685" cy="3425190"/>
                  <wp:effectExtent l="0" t="0" r="0" b="0"/>
                  <wp:docPr id="16" name="Image18" title=""/>
                  <wp:cNvGraphicFramePr>
                    <a:graphicFrameLocks noChangeAspect="1"/>
                  </wp:cNvGraphicFramePr>
                  <a:graphic>
                    <a:graphicData uri="http://schemas.openxmlformats.org/drawingml/2006/picture">
                      <pic:pic>
                        <pic:nvPicPr>
                          <pic:cNvPr id="0" name="Image18"/>
                          <pic:cNvPicPr/>
                        </pic:nvPicPr>
                        <pic:blipFill>
                          <a:blip r:embed="R31221c1a24d046fe">
                            <a:extLst xmlns:a="http://schemas.openxmlformats.org/drawingml/2006/main">
                              <a:ext xmlns:a="http://schemas.openxmlformats.org/drawingml/2006/main" uri="{28A0092B-C50C-407E-A947-70E740481C1C}">
                                <a14:useLocalDpi xmlns:a14="http://schemas.microsoft.com/office/drawing/2010/main" val="0"/>
                              </a:ext>
                            </a:extLst>
                          </a:blip>
                          <a:srcRect l="-6" t="-3" r="-6" b="-3"/>
                          <a:stretch>
                            <a:fillRect/>
                          </a:stretch>
                        </pic:blipFill>
                        <pic:spPr>
                          <a:xfrm rot="0" flipH="0" flipV="0">
                            <a:off x="0" y="0"/>
                            <a:ext cx="1924685" cy="3425190"/>
                          </a:xfrm>
                          <a:prstGeom prst="rect">
                            <a:avLst/>
                          </a:prstGeom>
                        </pic:spPr>
                      </pic:pic>
                    </a:graphicData>
                  </a:graphic>
                </wp:inline>
              </w:drawing>
            </w:r>
          </w:p>
          <w:p w14:paraId="7BEB4944" wp14:textId="77777777">
            <w:pPr>
              <w:pStyle w:val="TableContents"/>
              <w:bidi w:val="0"/>
              <w:jc w:val="center"/>
              <w:rPr/>
            </w:pPr>
            <w:r>
              <w:rPr>
                <w:rFonts w:ascii="Times New Roman" w:hAnsi="Times New Roman" w:cs="Times New Roman"/>
                <w:sz w:val="24"/>
                <w:szCs w:val="32"/>
              </w:rPr>
              <w:t xml:space="preserve">(a) </w:t>
            </w:r>
            <w:r>
              <w:rPr>
                <w:rFonts w:ascii="Times New Roman" w:hAnsi="Times New Roman" w:cs="Times New Roman"/>
                <w:i/>
                <w:iCs/>
                <w:sz w:val="24"/>
                <w:szCs w:val="32"/>
              </w:rPr>
              <w:t xml:space="preserve">r_mini </w:t>
            </w:r>
            <w:r>
              <w:rPr>
                <w:rFonts w:ascii="Times New Roman" w:hAnsi="Times New Roman" w:cs="Times New Roman"/>
                <w:i w:val="false"/>
                <w:iCs w:val="false"/>
                <w:sz w:val="24"/>
                <w:szCs w:val="32"/>
              </w:rPr>
              <w:t>hardware assemblage</w:t>
            </w:r>
          </w:p>
        </w:tc>
        <w:tc>
          <w:tcPr>
            <w:tcW w:w="4514" w:type="dxa"/>
            <w:tcBorders/>
            <w:tcMar/>
            <w:vAlign w:val="center"/>
          </w:tcPr>
          <w:p w14:paraId="6A05A809" wp14:textId="77777777">
            <w:pPr>
              <w:pStyle w:val="TableContents"/>
              <w:bidi w:val="0"/>
              <w:jc w:val="center"/>
              <w:rPr>
                <w:rFonts w:ascii="Times New Roman" w:hAnsi="Times New Roman" w:cs="Times New Roman"/>
                <w:sz w:val="32"/>
                <w:szCs w:val="32"/>
              </w:rPr>
            </w:pPr>
            <w:r w:rsidR="721EA17D">
              <w:drawing>
                <wp:inline xmlns:wp14="http://schemas.microsoft.com/office/word/2010/wordprocessingDrawing" wp14:editId="66F039B9" wp14:anchorId="2A6221E3">
                  <wp:extent cx="2152015" cy="2799715"/>
                  <wp:effectExtent l="0" t="0" r="0" b="0"/>
                  <wp:docPr id="17" name="Image19" title=""/>
                  <wp:cNvGraphicFramePr>
                    <a:graphicFrameLocks noChangeAspect="1"/>
                  </wp:cNvGraphicFramePr>
                  <a:graphic>
                    <a:graphicData uri="http://schemas.openxmlformats.org/drawingml/2006/picture">
                      <pic:pic>
                        <pic:nvPicPr>
                          <pic:cNvPr id="0" name="Image19"/>
                          <pic:cNvPicPr/>
                        </pic:nvPicPr>
                        <pic:blipFill>
                          <a:blip r:embed="R3d331248215c4a2e">
                            <a:extLst xmlns:a="http://schemas.openxmlformats.org/drawingml/2006/main">
                              <a:ext xmlns:a="http://schemas.openxmlformats.org/drawingml/2006/main" uri="{28A0092B-C50C-407E-A947-70E740481C1C}">
                                <a14:useLocalDpi xmlns:a14="http://schemas.microsoft.com/office/drawing/2010/main" val="0"/>
                              </a:ext>
                            </a:extLst>
                          </a:blip>
                          <a:srcRect l="-7" t="-5" r="-7" b="-5"/>
                          <a:stretch>
                            <a:fillRect/>
                          </a:stretch>
                        </pic:blipFill>
                        <pic:spPr>
                          <a:xfrm rot="0" flipH="0" flipV="0">
                            <a:off x="0" y="0"/>
                            <a:ext cx="2152015" cy="2799715"/>
                          </a:xfrm>
                          <a:prstGeom prst="rect">
                            <a:avLst/>
                          </a:prstGeom>
                        </pic:spPr>
                      </pic:pic>
                    </a:graphicData>
                  </a:graphic>
                </wp:inline>
              </w:drawing>
            </w:r>
          </w:p>
          <w:p w14:paraId="35A1F6F9" wp14:textId="753A398F">
            <w:pPr>
              <w:pStyle w:val="TableContents"/>
              <w:bidi w:val="0"/>
              <w:jc w:val="center"/>
              <w:rPr>
                <w:rFonts w:ascii="Times New Roman" w:hAnsi="Times New Roman" w:cs="Times New Roman"/>
                <w:sz w:val="24"/>
                <w:szCs w:val="24"/>
              </w:rPr>
            </w:pPr>
            <w:r w:rsidRPr="358D6F4B" w:rsidR="358D6F4B">
              <w:rPr>
                <w:rFonts w:ascii="Times New Roman" w:hAnsi="Times New Roman" w:cs="Times New Roman"/>
                <w:sz w:val="24"/>
                <w:szCs w:val="24"/>
              </w:rPr>
              <w:t xml:space="preserve">(b) </w:t>
            </w:r>
            <w:proofErr w:type="spellStart"/>
            <w:r w:rsidRPr="358D6F4B" w:rsidR="358D6F4B">
              <w:rPr>
                <w:rFonts w:ascii="Times New Roman" w:hAnsi="Times New Roman" w:cs="Times New Roman"/>
                <w:sz w:val="24"/>
                <w:szCs w:val="24"/>
              </w:rPr>
              <w:t>r_mini</w:t>
            </w:r>
            <w:proofErr w:type="spellEnd"/>
            <w:r w:rsidRPr="358D6F4B" w:rsidR="358D6F4B">
              <w:rPr>
                <w:rFonts w:ascii="Times New Roman" w:hAnsi="Times New Roman" w:cs="Times New Roman"/>
                <w:sz w:val="24"/>
                <w:szCs w:val="24"/>
              </w:rPr>
              <w:t xml:space="preserve"> </w:t>
            </w:r>
            <w:bookmarkStart w:name="_Int_n0AEVoqp" w:id="1710655177"/>
            <w:r w:rsidRPr="358D6F4B" w:rsidR="3B498ACA">
              <w:rPr>
                <w:rFonts w:ascii="Times New Roman" w:hAnsi="Times New Roman" w:cs="Times New Roman"/>
                <w:sz w:val="24"/>
                <w:szCs w:val="24"/>
              </w:rPr>
              <w:t>Computer Aided Design</w:t>
            </w:r>
            <w:bookmarkEnd w:id="1710655177"/>
            <w:r w:rsidRPr="358D6F4B" w:rsidR="358D6F4B">
              <w:rPr>
                <w:rFonts w:ascii="Times New Roman" w:hAnsi="Times New Roman" w:cs="Times New Roman"/>
                <w:sz w:val="24"/>
                <w:szCs w:val="24"/>
              </w:rPr>
              <w:t xml:space="preserve"> </w:t>
            </w:r>
            <w:r w:rsidRPr="358D6F4B" w:rsidR="2F709CA7">
              <w:rPr>
                <w:rFonts w:ascii="Times New Roman" w:hAnsi="Times New Roman" w:cs="Times New Roman"/>
                <w:sz w:val="24"/>
                <w:szCs w:val="24"/>
              </w:rPr>
              <w:t>(CAD) construction</w:t>
            </w:r>
          </w:p>
        </w:tc>
      </w:tr>
      <w:tr xmlns:wp14="http://schemas.microsoft.com/office/word/2010/wordml" w:rsidTr="0F233ADF" w14:paraId="5B3D2A4F" wp14:textId="77777777">
        <w:trPr>
          <w:trHeight w:val="540" w:hRule="atLeast"/>
        </w:trPr>
        <w:tc>
          <w:tcPr>
            <w:tcW w:w="9014" w:type="dxa"/>
            <w:gridSpan w:val="2"/>
            <w:tcBorders/>
            <w:tcMar/>
          </w:tcPr>
          <w:p w14:paraId="4829DFA6" wp14:textId="6CA34252">
            <w:pPr>
              <w:pStyle w:val="TableContents"/>
              <w:bidi w:val="0"/>
              <w:jc w:val="center"/>
            </w:pPr>
            <w:r w:rsidRPr="358D6F4B" w:rsidR="358D6F4B">
              <w:rPr>
                <w:rFonts w:ascii="Times New Roman" w:hAnsi="Times New Roman" w:cs="Times New Roman"/>
                <w:sz w:val="24"/>
                <w:szCs w:val="24"/>
              </w:rPr>
              <w:t xml:space="preserve">Fig. 1: A 3D printed compliant manipulator, </w:t>
            </w:r>
            <w:proofErr w:type="spellStart"/>
            <w:r w:rsidRPr="358D6F4B" w:rsidR="358D6F4B">
              <w:rPr>
                <w:rFonts w:ascii="Times New Roman" w:hAnsi="Times New Roman" w:cs="Times New Roman"/>
                <w:i w:val="1"/>
                <w:iCs w:val="1"/>
                <w:sz w:val="24"/>
                <w:szCs w:val="24"/>
              </w:rPr>
              <w:t>r_mini</w:t>
            </w:r>
            <w:proofErr w:type="spellEnd"/>
            <w:r w:rsidRPr="358D6F4B" w:rsidR="358D6F4B">
              <w:rPr>
                <w:rFonts w:ascii="Times New Roman" w:hAnsi="Times New Roman" w:cs="Times New Roman"/>
                <w:i w:val="0"/>
                <w:iCs w:val="0"/>
                <w:sz w:val="24"/>
                <w:szCs w:val="24"/>
              </w:rPr>
              <w:t xml:space="preserve">, </w:t>
            </w:r>
            <w:r w:rsidRPr="358D6F4B" w:rsidR="358D6F4B">
              <w:rPr>
                <w:rFonts w:ascii="Times New Roman" w:hAnsi="Times New Roman" w:cs="Times New Roman"/>
                <w:i w:val="0"/>
                <w:iCs w:val="0"/>
                <w:sz w:val="24"/>
                <w:szCs w:val="24"/>
              </w:rPr>
              <w:t xml:space="preserve"> designed to replicate a common industrial robot construction</w:t>
            </w:r>
          </w:p>
        </w:tc>
      </w:tr>
    </w:tbl>
    <w:p xmlns:wp14="http://schemas.microsoft.com/office/word/2010/wordml" w14:paraId="5A39BBE3" wp14:textId="77777777">
      <w:pPr>
        <w:pStyle w:val="Iiumjournal"/>
        <w:numPr>
          <w:ilvl w:val="0"/>
          <w:numId w:val="0"/>
        </w:numPr>
        <w:bidi w:val="0"/>
        <w:ind w:left="0" w:right="0" w:hanging="0"/>
        <w:rPr>
          <w:rFonts w:ascii="Times New Roman" w:hAnsi="Times New Roman" w:cs="Times New Roman"/>
          <w:b/>
          <w:b/>
          <w:bCs/>
          <w:i w:val="false"/>
          <w:i w:val="false"/>
          <w:iCs w:val="false"/>
          <w:sz w:val="32"/>
          <w:szCs w:val="32"/>
        </w:rPr>
      </w:pPr>
      <w:r>
        <w:rPr>
          <w:rFonts w:cs="Times New Roman"/>
          <w:b/>
          <w:bCs/>
          <w:i w:val="false"/>
          <w:iCs w:val="false"/>
          <w:sz w:val="32"/>
          <w:szCs w:val="32"/>
        </w:rPr>
      </w:r>
    </w:p>
    <w:p xmlns:wp14="http://schemas.microsoft.com/office/word/2010/wordml" w14:paraId="41C8F396" wp14:textId="77777777">
      <w:pPr>
        <w:pStyle w:val="Normal"/>
        <w:bidi w:val="0"/>
        <w:jc w:val="center"/>
        <w:rPr>
          <w:rFonts w:ascii="Times New Roman" w:hAnsi="Times New Roman" w:cs="Times New Roman"/>
          <w:b/>
          <w:b/>
          <w:bCs/>
          <w:i w:val="false"/>
          <w:i w:val="false"/>
          <w:iCs w:val="false"/>
          <w:sz w:val="32"/>
          <w:szCs w:val="32"/>
        </w:rPr>
      </w:pPr>
      <w:r>
        <w:rPr>
          <w:rFonts w:ascii="Times New Roman" w:hAnsi="Times New Roman" w:cs="Times New Roman"/>
          <w:b/>
          <w:bCs/>
          <w:i w:val="false"/>
          <w:iCs w:val="false"/>
          <w:sz w:val="32"/>
          <w:szCs w:val="32"/>
        </w:rPr>
        <w:drawing>
          <wp:inline xmlns:wp14="http://schemas.microsoft.com/office/word/2010/wordprocessingDrawing" distT="0" distB="0" distL="0" distR="0" wp14:anchorId="4F8824EF" wp14:editId="7777777">
            <wp:extent cx="4972050" cy="3952875"/>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34"/>
                    <a:stretch>
                      <a:fillRect/>
                    </a:stretch>
                  </pic:blipFill>
                  <pic:spPr bwMode="auto">
                    <a:xfrm>
                      <a:off x="0" y="0"/>
                      <a:ext cx="4972050" cy="3952875"/>
                    </a:xfrm>
                    <a:prstGeom prst="rect">
                      <a:avLst/>
                    </a:prstGeom>
                  </pic:spPr>
                </pic:pic>
              </a:graphicData>
            </a:graphic>
          </wp:inline>
        </w:drawing>
      </w:r>
    </w:p>
    <w:p xmlns:wp14="http://schemas.microsoft.com/office/word/2010/wordml" w:rsidP="358D6F4B" w14:paraId="72A3D3EC" wp14:textId="738EDB6F">
      <w:pPr>
        <w:pStyle w:val="Normal"/>
        <w:bidi w:val="0"/>
        <w:spacing w:before="120" w:beforeAutospacing="off" w:after="120" w:afterAutospacing="off"/>
        <w:jc w:val="center"/>
        <w:rPr>
          <w:rFonts w:ascii="Times New Roman" w:hAnsi="Times New Roman" w:cs="Times New Roman"/>
          <w:b w:val="0"/>
          <w:b w:val="false"/>
          <w:bCs w:val="0"/>
          <w:i w:val="0"/>
          <w:i/>
          <w:iCs w:val="0"/>
          <w:sz w:val="24"/>
          <w:szCs w:val="24"/>
        </w:rPr>
      </w:pPr>
      <w:r w:rsidRPr="358D6F4B" w:rsidR="358D6F4B">
        <w:rPr>
          <w:rFonts w:ascii="Times New Roman" w:hAnsi="Times New Roman" w:cs="Times New Roman"/>
          <w:b w:val="0"/>
          <w:bCs w:val="0"/>
          <w:i w:val="0"/>
          <w:iCs w:val="0"/>
          <w:sz w:val="24"/>
          <w:szCs w:val="24"/>
        </w:rPr>
        <w:t xml:space="preserve">Fig. 2: </w:t>
      </w:r>
      <w:proofErr w:type="spellStart"/>
      <w:r w:rsidRPr="358D6F4B" w:rsidR="358D6F4B">
        <w:rPr>
          <w:rFonts w:ascii="Times New Roman" w:hAnsi="Times New Roman" w:cs="Times New Roman"/>
          <w:b w:val="0"/>
          <w:bCs w:val="0"/>
          <w:i w:val="1"/>
          <w:iCs w:val="1"/>
          <w:sz w:val="24"/>
          <w:szCs w:val="24"/>
        </w:rPr>
        <w:t>r_mini</w:t>
      </w:r>
      <w:proofErr w:type="spellEnd"/>
      <w:r w:rsidRPr="358D6F4B" w:rsidR="358D6F4B">
        <w:rPr>
          <w:rFonts w:ascii="Times New Roman" w:hAnsi="Times New Roman" w:cs="Times New Roman"/>
          <w:b w:val="0"/>
          <w:bCs w:val="0"/>
          <w:i w:val="0"/>
          <w:iCs w:val="0"/>
          <w:sz w:val="24"/>
          <w:szCs w:val="24"/>
        </w:rPr>
        <w:t xml:space="preserve"> wrist conforms to Pieper condition where axis of rotation for joint4, joint5, and joint6 share points of intercept. The dashed circles in the diagram refer to </w:t>
      </w:r>
      <w:bookmarkStart w:name="_Int_ydtOBOmx" w:id="1042896425"/>
      <w:r w:rsidRPr="358D6F4B" w:rsidR="65703CDA">
        <w:rPr>
          <w:rFonts w:ascii="Times New Roman" w:hAnsi="Times New Roman" w:cs="Times New Roman"/>
          <w:b w:val="0"/>
          <w:bCs w:val="0"/>
          <w:i w:val="0"/>
          <w:iCs w:val="0"/>
          <w:sz w:val="24"/>
          <w:szCs w:val="24"/>
        </w:rPr>
        <w:t>point</w:t>
      </w:r>
      <w:bookmarkEnd w:id="1042896425"/>
      <w:r w:rsidRPr="358D6F4B" w:rsidR="358D6F4B">
        <w:rPr>
          <w:rFonts w:ascii="Times New Roman" w:hAnsi="Times New Roman" w:cs="Times New Roman"/>
          <w:b w:val="0"/>
          <w:bCs w:val="0"/>
          <w:i w:val="0"/>
          <w:iCs w:val="0"/>
          <w:sz w:val="24"/>
          <w:szCs w:val="24"/>
        </w:rPr>
        <w:t xml:space="preserve"> of intercepts. Both points are valid frames for constructing the DH-table.</w:t>
      </w:r>
    </w:p>
    <w:p xmlns:wp14="http://schemas.microsoft.com/office/word/2010/wordml" w:rsidP="358D6F4B" w14:paraId="701D97AE" wp14:textId="71E1401F">
      <w:pPr>
        <w:pStyle w:val="Normal"/>
        <w:bidi w:val="0"/>
        <w:spacing w:before="120" w:beforeAutospacing="off" w:after="120" w:afterAutospacing="off"/>
        <w:jc w:val="both"/>
      </w:pPr>
      <w:proofErr w:type="spellStart"/>
      <w:r w:rsidRPr="358D6F4B" w:rsidR="358D6F4B">
        <w:rPr>
          <w:rFonts w:ascii="Times New Roman" w:hAnsi="Times New Roman" w:cs="Times New Roman"/>
          <w:b w:val="0"/>
          <w:bCs w:val="0"/>
          <w:i w:val="1"/>
          <w:iCs w:val="1"/>
          <w:sz w:val="24"/>
          <w:szCs w:val="24"/>
        </w:rPr>
        <w:t xml:space="preserve">r_mini</w:t>
      </w:r>
      <w:proofErr w:type="spellEnd"/>
      <w:r w:rsidRPr="358D6F4B" w:rsidR="358D6F4B">
        <w:rPr>
          <w:rFonts w:ascii="Times New Roman" w:hAnsi="Times New Roman" w:cs="Times New Roman"/>
          <w:b w:val="0"/>
          <w:bCs w:val="0"/>
          <w:i w:val="1"/>
          <w:iCs w:val="1"/>
          <w:sz w:val="24"/>
          <w:szCs w:val="24"/>
        </w:rPr>
        <w:t xml:space="preserve"> </w:t>
      </w:r>
      <w:r w:rsidRPr="358D6F4B" w:rsidR="358D6F4B">
        <w:rPr>
          <w:rFonts w:ascii="Times New Roman" w:hAnsi="Times New Roman" w:cs="Times New Roman"/>
          <w:b w:val="0"/>
          <w:bCs w:val="0"/>
          <w:i w:val="0"/>
          <w:iCs w:val="0"/>
          <w:sz w:val="24"/>
          <w:szCs w:val="24"/>
        </w:rPr>
        <w:t xml:space="preserve">has six revolute axes,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5A392317" wp14:editId="7777777">
                <wp:extent cx="698500" cy="149860"/>
                <wp:effectExtent l="0" t="0" r="0" b="0"/>
                <wp:docPr id="19" name="Shape16" descr="12§display§(\theta_1,\ldots, \theta_6)§png§1200§FALSE§" title="TexMaths"/>
                <a:graphic xmlns:a="http://schemas.openxmlformats.org/drawingml/2006/main">
                  <a:graphicData uri="http://schemas.openxmlformats.org/drawingml/2006/picture">
                    <pic:pic xmlns:pic="http://schemas.openxmlformats.org/drawingml/2006/picture">
                      <pic:nvPicPr>
                        <pic:cNvPr id="15" name="Shape16" descr="12§display§(\theta_1,\ldots, \theta_6)§png§1200§FALSE§"/>
                        <pic:cNvPicPr/>
                      </pic:nvPicPr>
                      <pic:blipFill>
                        <a:blip r:embed="rId35"/>
                        <a:stretch/>
                      </pic:blipFill>
                      <pic:spPr>
                        <a:xfrm>
                          <a:off x="0" y="0"/>
                          <a:ext cx="698400" cy="149760"/>
                        </a:xfrm>
                        <a:prstGeom prst="rect">
                          <a:avLst/>
                        </a:prstGeom>
                        <a:ln w="0">
                          <a:noFill/>
                        </a:ln>
                      </pic:spPr>
                    </pic:pic>
                  </a:graphicData>
                </a:graphic>
              </wp:inline>
            </w:drawing>
          </mc:Choice>
          <mc:Fallback>
            <w:pict w14:anchorId="4A9130EB">
              <v:shape id="shape_0" style="position:absolute;margin-left:0pt;margin-top:-8.85pt;width:54.95pt;height:11.75pt;mso-wrap-style:none;v-text-anchor:middle" o:allowincell="f" stroked="f" type="_x0000_t75" ID="Shape16">
                <v:imagedata o:detectmouseclick="t" r:id="rId36"/>
                <v:stroke color="#3465a4" joinstyle="round" endcap="flat"/>
                <w10:wrap type="none"/>
              </v:shape>
            </w:pict>
          </mc:Fallback>
        </mc:AlternateContent>
      </w:r>
      <w:r w:rsidRPr="358D6F4B" w:rsidR="358D6F4B">
        <w:rPr>
          <w:rFonts w:ascii="Times New Roman" w:hAnsi="Times New Roman" w:cs="Times New Roman"/>
          <w:b w:val="0"/>
          <w:bCs w:val="0"/>
          <w:i w:val="0"/>
          <w:iCs w:val="0"/>
          <w:sz w:val="24"/>
          <w:szCs w:val="24"/>
        </w:rPr>
        <w:t>.</w:t>
      </w:r>
      <w:r w:rsidRPr="358D6F4B" w:rsidR="358D6F4B">
        <w:rPr>
          <w:rFonts w:ascii="Times New Roman" w:hAnsi="Times New Roman" w:cs="Times New Roman"/>
          <w:b w:val="0"/>
          <w:bCs w:val="0"/>
          <w:i w:val="0"/>
          <w:iCs w:val="0"/>
          <w:sz w:val="24"/>
          <w:szCs w:val="24"/>
          <w:shd w:val="clear" w:fill="auto"/>
        </w:rPr>
        <w:t xml:space="preserve"> The</w:t>
      </w:r>
      <w:r w:rsidRPr="358D6F4B" w:rsidR="358D6F4B">
        <w:rPr>
          <w:rFonts w:ascii="Times New Roman" w:hAnsi="Times New Roman" w:cs="Times New Roman"/>
          <w:b w:val="0"/>
          <w:bCs w:val="0"/>
          <w:i w:val="0"/>
          <w:iCs w:val="0"/>
          <w:sz w:val="24"/>
          <w:szCs w:val="24"/>
        </w:rPr>
        <w:t xml:space="preserve"> first three axes </w:t>
      </w:r>
      <w:r w:rsidRPr="358D6F4B" w:rsidR="695FEEDD">
        <w:rPr>
          <w:rFonts w:ascii="Times New Roman" w:hAnsi="Times New Roman" w:cs="Times New Roman"/>
          <w:b w:val="0"/>
          <w:bCs w:val="0"/>
          <w:i w:val="0"/>
          <w:iCs w:val="0"/>
          <w:sz w:val="24"/>
          <w:szCs w:val="24"/>
        </w:rPr>
        <w:t xml:space="preserve">move</w:t>
      </w:r>
      <w:r w:rsidRPr="358D6F4B" w:rsidR="358D6F4B">
        <w:rPr>
          <w:rFonts w:ascii="Times New Roman" w:hAnsi="Times New Roman" w:cs="Times New Roman"/>
          <w:b w:val="0"/>
          <w:bCs w:val="0"/>
          <w:i w:val="0"/>
          <w:iCs w:val="0"/>
          <w:sz w:val="24"/>
          <w:szCs w:val="24"/>
        </w:rPr>
        <w:t xml:space="preserve"> the task space from one </w:t>
      </w:r>
      <w:r w:rsidRPr="358D6F4B" w:rsidR="721EA17D">
        <w:rPr>
          <w:rFonts w:ascii="Times New Roman" w:hAnsi="Times New Roman" w:cs="Times New Roman"/>
          <w:b w:val="0"/>
          <w:bCs w:val="0"/>
          <w:i w:val="0"/>
          <w:iCs w:val="0"/>
          <w:sz w:val="24"/>
          <w:szCs w:val="24"/>
        </w:rPr>
        <w:t xml:space="preserve">point to another </w:t>
      </w:r>
      <w:r w:rsidRPr="358D6F4B" w:rsidR="721EA17D">
        <w:rPr>
          <w:rFonts w:ascii="Times New Roman" w:hAnsi="Times New Roman" w:cs="Times New Roman"/>
          <w:b w:val="0"/>
          <w:bCs w:val="0"/>
          <w:i w:val="0"/>
          <w:iCs w:val="0"/>
          <w:sz w:val="24"/>
          <w:szCs w:val="24"/>
        </w:rPr>
        <w:t xml:space="preserve">representing</w:t>
      </w:r>
      <w:r w:rsidRPr="358D6F4B" w:rsidR="721EA17D">
        <w:rPr>
          <w:rFonts w:ascii="Times New Roman" w:hAnsi="Times New Roman" w:cs="Times New Roman"/>
          <w:b w:val="0"/>
          <w:bCs w:val="0"/>
          <w:i w:val="0"/>
          <w:iCs w:val="0"/>
          <w:sz w:val="24"/>
          <w:szCs w:val="24"/>
        </w:rPr>
        <w:t xml:space="preserve"> translation vector,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24EB3E5E" wp14:editId="7777777">
                <wp:extent cx="399415" cy="139700"/>
                <wp:effectExtent l="0" t="0" r="0" b="0"/>
                <wp:docPr id="20" name="Shape17" descr="12§display§t \in \mathbb{R}^3§png§1200§FALSE§" title="TexMaths"/>
                <a:graphic xmlns:a="http://schemas.openxmlformats.org/drawingml/2006/main">
                  <a:graphicData uri="http://schemas.openxmlformats.org/drawingml/2006/picture">
                    <pic:pic xmlns:pic="http://schemas.openxmlformats.org/drawingml/2006/picture">
                      <pic:nvPicPr>
                        <pic:cNvPr id="16" name="Shape17" descr="12§display§t \in \mathbb{R}^3§png§1200§FALSE§"/>
                        <pic:cNvPicPr/>
                      </pic:nvPicPr>
                      <pic:blipFill>
                        <a:blip r:embed="rId37"/>
                        <a:stretch/>
                      </pic:blipFill>
                      <pic:spPr>
                        <a:xfrm>
                          <a:off x="0" y="0"/>
                          <a:ext cx="399240" cy="139680"/>
                        </a:xfrm>
                        <a:prstGeom prst="rect">
                          <a:avLst/>
                        </a:prstGeom>
                        <a:ln w="0">
                          <a:noFill/>
                        </a:ln>
                      </pic:spPr>
                    </pic:pic>
                  </a:graphicData>
                </a:graphic>
              </wp:inline>
            </w:drawing>
          </mc:Choice>
          <mc:Fallback>
            <w:pict w14:anchorId="5EF0FDE1">
              <v:shape id="shape_0" style="position:absolute;margin-left:0pt;margin-top:-10.5pt;width:31.4pt;height:10.95pt;mso-wrap-style:none;v-text-anchor:middle" o:allowincell="f" stroked="f" type="_x0000_t75" ID="Shape17">
                <v:imagedata o:detectmouseclick="t" r:id="rId38"/>
                <v:stroke color="#3465a4" joinstyle="round" endcap="flat"/>
                <w10:wrap type="none"/>
              </v:shape>
            </w:pict>
          </mc:Fallback>
        </mc:AlternateContent>
      </w:r>
      <w:r w:rsidRPr="358D6F4B" w:rsidR="721EA17D">
        <w:rPr>
          <w:rFonts w:ascii="Times New Roman" w:hAnsi="Times New Roman" w:cs="Times New Roman"/>
          <w:b w:val="0"/>
          <w:bCs w:val="0"/>
          <w:i w:val="0"/>
          <w:iCs w:val="0"/>
          <w:sz w:val="24"/>
          <w:szCs w:val="24"/>
        </w:rPr>
        <w:t xml:space="preserve">. The last three axes of the manipulator rotate the task space </w:t>
      </w:r>
      <w:r w:rsidRPr="358D6F4B" w:rsidR="721EA17D">
        <w:rPr>
          <w:rFonts w:ascii="Times New Roman" w:hAnsi="Times New Roman" w:cs="Times New Roman"/>
          <w:b w:val="0"/>
          <w:bCs w:val="0"/>
          <w:i w:val="0"/>
          <w:iCs w:val="0"/>
          <w:sz w:val="24"/>
          <w:szCs w:val="24"/>
        </w:rPr>
        <w:t xml:space="preserve">representing</w:t>
      </w:r>
      <w:r w:rsidRPr="358D6F4B" w:rsidR="721EA17D">
        <w:rPr>
          <w:rFonts w:ascii="Times New Roman" w:hAnsi="Times New Roman" w:cs="Times New Roman"/>
          <w:b w:val="0"/>
          <w:bCs w:val="0"/>
          <w:i w:val="0"/>
          <w:iCs w:val="0"/>
          <w:sz w:val="24"/>
          <w:szCs w:val="24"/>
        </w:rPr>
        <w:t xml:space="preserve"> the rotation operation about the task space frame,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56CC76B7" wp14:editId="7777777">
                <wp:extent cx="624205" cy="139700"/>
                <wp:effectExtent l="0" t="0" r="0" b="0"/>
                <wp:docPr id="21" name="Shape18" descr="12§display§R \in \mathbb{R}^{3\cross3}§png§1200§FALSE§" title="TexMaths"/>
                <a:graphic xmlns:a="http://schemas.openxmlformats.org/drawingml/2006/main">
                  <a:graphicData uri="http://schemas.openxmlformats.org/drawingml/2006/picture">
                    <pic:pic xmlns:pic="http://schemas.openxmlformats.org/drawingml/2006/picture">
                      <pic:nvPicPr>
                        <pic:cNvPr id="17" name="Shape18" descr="12§display§R \in \mathbb{R}^{3\cross3}§png§1200§FALSE§"/>
                        <pic:cNvPicPr/>
                      </pic:nvPicPr>
                      <pic:blipFill>
                        <a:blip r:embed="rId39"/>
                        <a:stretch/>
                      </pic:blipFill>
                      <pic:spPr>
                        <a:xfrm>
                          <a:off x="0" y="0"/>
                          <a:ext cx="624240" cy="139680"/>
                        </a:xfrm>
                        <a:prstGeom prst="rect">
                          <a:avLst/>
                        </a:prstGeom>
                        <a:ln w="0">
                          <a:noFill/>
                        </a:ln>
                      </pic:spPr>
                    </pic:pic>
                  </a:graphicData>
                </a:graphic>
              </wp:inline>
            </w:drawing>
          </mc:Choice>
          <mc:Fallback>
            <w:pict w14:anchorId="0840E003">
              <v:shape id="shape_0" style="position:absolute;margin-left:0pt;margin-top:-10.55pt;width:49.1pt;height:10.95pt;mso-wrap-style:none;v-text-anchor:middle" o:allowincell="f" stroked="f" type="_x0000_t75" ID="Shape18">
                <v:imagedata o:detectmouseclick="t" r:id="rId40"/>
                <v:stroke color="#3465a4" joinstyle="round" endcap="flat"/>
                <w10:wrap type="none"/>
              </v:shape>
            </w:pict>
          </mc:Fallback>
        </mc:AlternateContent>
      </w:r>
      <w:r w:rsidRPr="358D6F4B" w:rsidR="721EA17D">
        <w:rPr>
          <w:rFonts w:ascii="Times New Roman" w:hAnsi="Times New Roman" w:cs="Times New Roman"/>
          <w:b w:val="0"/>
          <w:bCs w:val="0"/>
          <w:i w:val="0"/>
          <w:iCs w:val="0"/>
          <w:sz w:val="24"/>
          <w:szCs w:val="24"/>
        </w:rPr>
        <w:t>.</w:t>
      </w:r>
      <w:r w:rsidRPr="358D6F4B" w:rsidR="721EA17D">
        <w:rPr>
          <w:rFonts w:ascii="Times New Roman" w:hAnsi="Times New Roman" w:cs="Times New Roman"/>
          <w:b w:val="0"/>
          <w:bCs w:val="0"/>
          <w:i w:val="0"/>
          <w:iCs w:val="0"/>
          <w:sz w:val="24"/>
          <w:szCs w:val="24"/>
          <w:shd w:val="clear" w:fill="auto"/>
        </w:rPr>
        <w:t xml:space="preserve"> Hence</w:t>
      </w:r>
      <w:r w:rsidRPr="358D6F4B" w:rsidR="721EA17D">
        <w:rPr>
          <w:rFonts w:ascii="Times New Roman" w:hAnsi="Times New Roman" w:cs="Times New Roman"/>
          <w:b w:val="0"/>
          <w:bCs w:val="0"/>
          <w:i w:val="0"/>
          <w:iCs w:val="0"/>
          <w:sz w:val="24"/>
          <w:szCs w:val="24"/>
        </w:rPr>
        <w:t xml:space="preserve"> the complete transformation of the task space via the joint movement is represented by the homogenous transformation matrix,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714FF26E" wp14:editId="7777777">
                <wp:extent cx="738505" cy="151130"/>
                <wp:effectExtent l="0" t="0" r="0" b="0"/>
                <wp:docPr id="22" name="Shape19" descr="12§display§T \in \vb*{SE(3)}§png§1200§FALSE§" title="TexMaths"/>
                <a:graphic xmlns:a="http://schemas.openxmlformats.org/drawingml/2006/main">
                  <a:graphicData uri="http://schemas.openxmlformats.org/drawingml/2006/picture">
                    <pic:pic xmlns:pic="http://schemas.openxmlformats.org/drawingml/2006/picture">
                      <pic:nvPicPr>
                        <pic:cNvPr id="18" name="Shape19" descr="12§display§T \in \vb*{SE(3)}§png§1200§FALSE§"/>
                        <pic:cNvPicPr/>
                      </pic:nvPicPr>
                      <pic:blipFill>
                        <a:blip r:embed="rId41"/>
                        <a:stretch/>
                      </pic:blipFill>
                      <pic:spPr>
                        <a:xfrm>
                          <a:off x="0" y="0"/>
                          <a:ext cx="738360" cy="151200"/>
                        </a:xfrm>
                        <a:prstGeom prst="rect">
                          <a:avLst/>
                        </a:prstGeom>
                        <a:ln w="0">
                          <a:noFill/>
                        </a:ln>
                      </pic:spPr>
                    </pic:pic>
                  </a:graphicData>
                </a:graphic>
              </wp:inline>
            </w:drawing>
          </mc:Choice>
          <mc:Fallback>
            <w:pict w14:anchorId="07A2970B">
              <v:shape id="shape_0" style="position:absolute;margin-left:0pt;margin-top:-8.9pt;width:58.1pt;height:11.85pt;mso-wrap-style:none;v-text-anchor:middle" o:allowincell="f" stroked="f" type="_x0000_t75" ID="Shape19">
                <v:imagedata o:detectmouseclick="t" r:id="rId42"/>
                <v:stroke color="#3465a4" joinstyle="round" endcap="flat"/>
                <w10:wrap type="none"/>
              </v:shape>
            </w:pict>
          </mc:Fallback>
        </mc:AlternateContent>
      </w:r>
      <w:r w:rsidRPr="358D6F4B" w:rsidR="721EA17D">
        <w:rPr>
          <w:rFonts w:ascii="Times New Roman" w:hAnsi="Times New Roman" w:cs="Times New Roman"/>
          <w:b w:val="0"/>
          <w:bCs w:val="0"/>
          <w:i w:val="0"/>
          <w:iCs w:val="0"/>
          <w:sz w:val="24"/>
          <w:szCs w:val="24"/>
        </w:rPr>
        <w:t xml:space="preserve">, </w:t>
      </w:r>
      <w:proofErr w:type="gramStart"/>
      <w:proofErr w:type="gramStart"/>
      <w:r w:rsidRPr="358D6F4B" w:rsidR="61F45ED9">
        <w:rPr>
          <w:rFonts w:ascii="Times New Roman" w:hAnsi="Times New Roman" w:cs="Times New Roman"/>
          <w:b w:val="0"/>
          <w:bCs w:val="0"/>
          <w:i w:val="0"/>
          <w:iCs w:val="0"/>
          <w:sz w:val="24"/>
          <w:szCs w:val="24"/>
        </w:rPr>
        <w:t xml:space="preserve">where</w:t>
      </w:r>
      <w:proofErr w:type="gramEnd"/>
      <w:proofErr w:type="gramEnd"/>
      <w:r w:rsidRPr="358D6F4B" w:rsidR="721EA17D">
        <w:rPr>
          <w:rFonts w:ascii="Times New Roman" w:hAnsi="Times New Roman" w:cs="Times New Roman"/>
          <w:b w:val="0"/>
          <w:bCs w:val="0"/>
          <w:i w:val="0"/>
          <w:iCs w:val="0"/>
          <w:sz w:val="24"/>
          <w:szCs w:val="24"/>
        </w:rPr>
        <w:t xml:space="preserve">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190C3D1B" wp14:editId="7777777">
                <wp:extent cx="438785" cy="151130"/>
                <wp:effectExtent l="0" t="0" r="0" b="0"/>
                <wp:docPr id="23" name="Shape20" descr="12§display§\vb*{SE(3)}§png§1200§FALSE§" title="TexMaths"/>
                <a:graphic xmlns:a="http://schemas.openxmlformats.org/drawingml/2006/main">
                  <a:graphicData uri="http://schemas.openxmlformats.org/drawingml/2006/picture">
                    <pic:pic xmlns:pic="http://schemas.openxmlformats.org/drawingml/2006/picture">
                      <pic:nvPicPr>
                        <pic:cNvPr id="19" name="Shape20" descr="12§display§\vb*{SE(3)}§png§1200§FALSE§"/>
                        <pic:cNvPicPr/>
                      </pic:nvPicPr>
                      <pic:blipFill>
                        <a:blip r:embed="rId43"/>
                        <a:stretch/>
                      </pic:blipFill>
                      <pic:spPr>
                        <a:xfrm>
                          <a:off x="0" y="0"/>
                          <a:ext cx="438840" cy="151200"/>
                        </a:xfrm>
                        <a:prstGeom prst="rect">
                          <a:avLst/>
                        </a:prstGeom>
                        <a:ln w="0">
                          <a:noFill/>
                        </a:ln>
                      </pic:spPr>
                    </pic:pic>
                  </a:graphicData>
                </a:graphic>
              </wp:inline>
            </w:drawing>
          </mc:Choice>
          <mc:Fallback>
            <w:pict w14:anchorId="0E95295D">
              <v:shape id="shape_0" style="position:absolute;margin-left:0pt;margin-top:-8.9pt;width:34.5pt;height:11.85pt;mso-wrap-style:none;v-text-anchor:middle" o:allowincell="f" stroked="f" type="_x0000_t75" ID="Shape20">
                <v:imagedata o:detectmouseclick="t" r:id="rId44"/>
                <v:stroke color="#3465a4" joinstyle="round" endcap="flat"/>
                <w10:wrap type="none"/>
              </v:shape>
            </w:pict>
          </mc:Fallback>
        </mc:AlternateContent>
      </w:r>
      <w:r w:rsidRPr="358D6F4B" w:rsidR="721EA17D">
        <w:rPr>
          <w:rFonts w:ascii="Times New Roman" w:hAnsi="Times New Roman" w:cs="Times New Roman"/>
          <w:b w:val="0"/>
          <w:bCs w:val="0"/>
          <w:i w:val="0"/>
          <w:iCs w:val="0"/>
          <w:sz w:val="24"/>
          <w:szCs w:val="24"/>
        </w:rPr>
        <w:t xml:space="preserve"> is homomorphic to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29C9BC56" wp14:editId="7777777">
                <wp:extent cx="332740" cy="149860"/>
                <wp:effectExtent l="0" t="0" r="0" b="0"/>
                <wp:docPr id="24" name="Shape21" descr="12§display§(R,\vb*{t})§png§1200§FALSE§" title="TexMaths"/>
                <a:graphic xmlns:a="http://schemas.openxmlformats.org/drawingml/2006/main">
                  <a:graphicData uri="http://schemas.openxmlformats.org/drawingml/2006/picture">
                    <pic:pic xmlns:pic="http://schemas.openxmlformats.org/drawingml/2006/picture">
                      <pic:nvPicPr>
                        <pic:cNvPr id="20" name="Shape21" descr="12§display§(R,\vb*{t})§png§1200§FALSE§"/>
                        <pic:cNvPicPr/>
                      </pic:nvPicPr>
                      <pic:blipFill>
                        <a:blip r:embed="rId45"/>
                        <a:stretch/>
                      </pic:blipFill>
                      <pic:spPr>
                        <a:xfrm>
                          <a:off x="0" y="0"/>
                          <a:ext cx="332640" cy="149760"/>
                        </a:xfrm>
                        <a:prstGeom prst="rect">
                          <a:avLst/>
                        </a:prstGeom>
                        <a:ln w="0">
                          <a:noFill/>
                        </a:ln>
                      </pic:spPr>
                    </pic:pic>
                  </a:graphicData>
                </a:graphic>
              </wp:inline>
            </w:drawing>
          </mc:Choice>
          <mc:Fallback>
            <w:pict w14:anchorId="1775E3F1">
              <v:shape id="shape_0" style="position:absolute;margin-left:0pt;margin-top:-8.85pt;width:26.15pt;height:11.75pt;mso-wrap-style:none;v-text-anchor:middle" o:allowincell="f" stroked="f" type="_x0000_t75" ID="Shape21">
                <v:imagedata o:detectmouseclick="t" r:id="rId46"/>
                <v:stroke color="#3465a4" joinstyle="round" endcap="flat"/>
                <w10:wrap type="none"/>
              </v:shape>
            </w:pict>
          </mc:Fallback>
        </mc:AlternateContent>
      </w:r>
      <w:r w:rsidRPr="358D6F4B" w:rsidR="721EA17D">
        <w:rPr>
          <w:rFonts w:ascii="Times New Roman" w:hAnsi="Times New Roman" w:cs="Times New Roman"/>
          <w:b w:val="0"/>
          <w:bCs w:val="0"/>
          <w:i w:val="0"/>
          <w:iCs w:val="0"/>
          <w:sz w:val="24"/>
          <w:szCs w:val="24"/>
        </w:rPr>
        <w:t xml:space="preserve">;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2A741024" wp14:editId="7777777">
                <wp:extent cx="1482090" cy="170815"/>
                <wp:effectExtent l="0" t="0" r="0" b="0"/>
                <wp:docPr id="25" name="Shape22" descr="12§display§\vb*{SE(3)} = \mathbb{R}^3  \cross \vb*{SO(3)}§png§1200§FALSE§" title="TexMaths"/>
                <a:graphic xmlns:a="http://schemas.openxmlformats.org/drawingml/2006/main">
                  <a:graphicData uri="http://schemas.openxmlformats.org/drawingml/2006/picture">
                    <pic:pic xmlns:pic="http://schemas.openxmlformats.org/drawingml/2006/picture">
                      <pic:nvPicPr>
                        <pic:cNvPr id="21" name="Shape22" descr="12§display§\vb*{SE(3)} = \mathbb{R}^3  \cross \vb*{SO(3)}§png§1200§FALSE§"/>
                        <pic:cNvPicPr/>
                      </pic:nvPicPr>
                      <pic:blipFill>
                        <a:blip r:embed="rId47"/>
                        <a:stretch/>
                      </pic:blipFill>
                      <pic:spPr>
                        <a:xfrm>
                          <a:off x="0" y="0"/>
                          <a:ext cx="1482120" cy="170640"/>
                        </a:xfrm>
                        <a:prstGeom prst="rect">
                          <a:avLst/>
                        </a:prstGeom>
                        <a:ln w="0">
                          <a:noFill/>
                        </a:ln>
                      </pic:spPr>
                    </pic:pic>
                  </a:graphicData>
                </a:graphic>
              </wp:inline>
            </w:drawing>
          </mc:Choice>
          <mc:Fallback>
            <w:pict w14:anchorId="66AD9E22">
              <v:shape id="shape_0" style="position:absolute;margin-left:0pt;margin-top:-10.45pt;width:116.65pt;height:13.4pt;mso-wrap-style:none;v-text-anchor:middle" o:allowincell="f" stroked="f" type="_x0000_t75" ID="Shape22">
                <v:imagedata o:detectmouseclick="t" r:id="rId48"/>
                <v:stroke color="#3465a4" joinstyle="round" endcap="flat"/>
                <w10:wrap type="none"/>
              </v:shape>
            </w:pict>
          </mc:Fallback>
        </mc:AlternateContent>
      </w:r>
      <w:r w:rsidRPr="358D6F4B" w:rsidR="721EA17D">
        <w:rPr>
          <w:rFonts w:ascii="Times New Roman" w:hAnsi="Times New Roman" w:cs="Times New Roman"/>
          <w:b w:val="0"/>
          <w:bCs w:val="0"/>
          <w:i w:val="0"/>
          <w:iCs w:val="0"/>
          <w:sz w:val="24"/>
          <w:szCs w:val="24"/>
        </w:rPr>
        <w:t>. The matrix representation of the homogenous transformation is shown in Eq. (1).</w:t>
      </w:r>
    </w:p>
    <w:p w:rsidR="789FDBD3" w:rsidP="789FDBD3" w:rsidRDefault="789FDBD3" w14:paraId="4727AE09" w14:textId="47C8F50A">
      <w:pPr>
        <w:pStyle w:val="Normal"/>
        <w:bidi w:val="0"/>
        <w:jc w:val="both"/>
        <w:rPr>
          <w:rFonts w:ascii="Times New Roman" w:hAnsi="Times New Roman" w:cs="Times New Roman"/>
          <w:b w:val="0"/>
          <w:bCs w:val="0"/>
          <w:i w:val="0"/>
          <w:iCs w:val="0"/>
          <w:sz w:val="24"/>
          <w:szCs w:val="24"/>
        </w:rPr>
      </w:pPr>
    </w:p>
    <w:tbl>
      <w:tblPr>
        <w:tblStyle w:val="TableGrid"/>
        <w:bidiVisual w:val="0"/>
        <w:tblW w:w="9015" w:type="dxa"/>
        <w:tblBorders>
          <w:top w:val="none" w:color="" w:sz="4"/>
          <w:left w:val="none" w:color="" w:sz="4"/>
          <w:bottom w:val="none" w:color="" w:sz="4"/>
          <w:right w:val="none" w:color="" w:sz="4"/>
          <w:insideH w:val="none" w:color="" w:sz="4"/>
          <w:insideV w:val="none" w:color="" w:sz="4"/>
        </w:tblBorders>
        <w:tblLayout w:type="fixed"/>
        <w:tblLook w:val="06A0" w:firstRow="1" w:lastRow="0" w:firstColumn="1" w:lastColumn="0" w:noHBand="1" w:noVBand="1"/>
      </w:tblPr>
      <w:tblGrid>
        <w:gridCol w:w="3330"/>
        <w:gridCol w:w="1815"/>
        <w:gridCol w:w="3870"/>
      </w:tblGrid>
      <w:tr w:rsidR="789FDBD3" w:rsidTr="358D6F4B" w14:paraId="44B87879">
        <w:tc>
          <w:tcPr>
            <w:tcW w:w="3330" w:type="dxa"/>
            <w:tcMar/>
          </w:tcPr>
          <w:p w:rsidR="789FDBD3" w:rsidP="789FDBD3" w:rsidRDefault="789FDBD3" w14:paraId="77B3E736" w14:textId="202C4C27">
            <w:pPr>
              <w:pStyle w:val="Normal"/>
              <w:bidi w:val="0"/>
              <w:rPr>
                <w:rFonts w:ascii="Times New Roman" w:hAnsi="Times New Roman" w:cs="Times New Roman"/>
                <w:b w:val="0"/>
                <w:bCs w:val="0"/>
                <w:i w:val="0"/>
                <w:iCs w:val="0"/>
                <w:sz w:val="24"/>
                <w:szCs w:val="24"/>
              </w:rPr>
            </w:pPr>
          </w:p>
        </w:tc>
        <w:tc>
          <w:tcPr>
            <w:tcW w:w="1815" w:type="dxa"/>
            <w:tcMar/>
          </w:tcPr>
          <w:p w:rsidR="1B0BE469" w:rsidP="789FDBD3" w:rsidRDefault="1B0BE469" w14:paraId="2749F8CD" w14:textId="21CCF963">
            <w:pPr>
              <w:pStyle w:val="Normal"/>
              <w:bidi w:val="0"/>
              <w:jc w:val="center"/>
              <w:rPr>
                <w:rFonts w:ascii="Times New Roman" w:hAnsi="Times New Roman" w:cs="Times New Roman"/>
                <w:b w:val="0"/>
                <w:bCs w:val="0"/>
                <w:i w:val="0"/>
                <w:iCs w:val="0"/>
                <w:sz w:val="24"/>
                <w:szCs w:val="24"/>
              </w:rPr>
            </w:pPr>
            <w:r w:rsidR="1B0BE469">
              <w:drawing>
                <wp:inline wp14:editId="5C1C8043" wp14:anchorId="79510490">
                  <wp:extent cx="921385" cy="368935"/>
                  <wp:effectExtent l="0" t="0" r="0" b="0"/>
                  <wp:docPr id="1803450325" name="Shape23" descr="12§display§  T=\left[&#10;    \begin{array}{c;{1pt/2pt}c}&#10;      R &amp; \vb*{t} \\ \hdashline[1pt/2pt]&#10;      \vb*{0}&amp; 1&#10;    \end{array}&#10;\right]&#10;§png§1200§FALSE§" title="TexMaths"/>
                  <wp:cNvGraphicFramePr>
                    <a:graphicFrameLocks/>
                  </wp:cNvGraphicFramePr>
                  <a:graphic>
                    <a:graphicData uri="http://schemas.openxmlformats.org/drawingml/2006/picture">
                      <pic:pic>
                        <pic:nvPicPr>
                          <pic:cNvPr id="0" name="Shape23"/>
                          <pic:cNvPicPr/>
                        </pic:nvPicPr>
                        <pic:blipFill>
                          <a:blip r:embed="R17b27e9755cf4227">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921385" cy="368935"/>
                          </a:xfrm>
                          <a:prstGeom xmlns:a="http://schemas.openxmlformats.org/drawingml/2006/main" prst="rect">
                            <a:avLst xmlns:a="http://schemas.openxmlformats.org/drawingml/2006/main"/>
                          </a:prstGeom>
                          <a:ln xmlns:a="http://schemas.openxmlformats.org/drawingml/2006/main" w="0">
                            <a:noFill xmlns:a="http://schemas.openxmlformats.org/drawingml/2006/main"/>
                          </a:ln>
                        </pic:spPr>
                      </pic:pic>
                    </a:graphicData>
                  </a:graphic>
                </wp:inline>
              </w:drawing>
            </w:r>
          </w:p>
        </w:tc>
        <w:tc>
          <w:tcPr>
            <w:tcW w:w="3870" w:type="dxa"/>
            <w:tcMar/>
            <w:vAlign w:val="center"/>
          </w:tcPr>
          <w:p w:rsidR="1B0BE469" w:rsidP="789FDBD3" w:rsidRDefault="1B0BE469" w14:paraId="65A5659D" w14:textId="60C2D3D5">
            <w:pPr>
              <w:pStyle w:val="Normal"/>
              <w:bidi w:val="0"/>
              <w:jc w:val="left"/>
              <w:rPr>
                <w:rFonts w:ascii="Times New Roman" w:hAnsi="Times New Roman" w:cs="Times New Roman"/>
                <w:b w:val="0"/>
                <w:bCs w:val="0"/>
                <w:i w:val="0"/>
                <w:iCs w:val="0"/>
                <w:sz w:val="24"/>
                <w:szCs w:val="24"/>
              </w:rPr>
            </w:pPr>
            <w:r w:rsidRPr="789FDBD3" w:rsidR="1B0BE469">
              <w:rPr>
                <w:rFonts w:ascii="Times New Roman" w:hAnsi="Times New Roman" w:cs="Times New Roman"/>
                <w:b w:val="0"/>
                <w:bCs w:val="0"/>
                <w:i w:val="0"/>
                <w:iCs w:val="0"/>
                <w:sz w:val="24"/>
                <w:szCs w:val="24"/>
              </w:rPr>
              <w:t>(1)</w:t>
            </w:r>
          </w:p>
        </w:tc>
      </w:tr>
    </w:tbl>
    <w:p xmlns:wp14="http://schemas.microsoft.com/office/word/2010/wordml" w14:paraId="0E27B00A" wp14:textId="77777777">
      <w:pPr>
        <w:pStyle w:val="Normal"/>
        <w:bidi w:val="0"/>
        <w:jc w:val="both"/>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rsidP="358D6F4B" w14:paraId="5AE320D2" wp14:textId="77777777">
      <w:pPr>
        <w:pStyle w:val="Normal"/>
        <w:tabs>
          <w:tab w:val="clear" w:leader="none" w:pos="709"/>
          <w:tab w:val="center" w:leader="none" w:pos="4514"/>
          <w:tab w:val="right" w:leader="none" w:pos="9029"/>
        </w:tabs>
        <w:jc w:val="both"/>
        <w:rPr>
          <w:rFonts w:ascii="Times New Roman" w:hAnsi="Times New Roman" w:eastAsia="Times New Roman" w:cs="Times New Roman"/>
        </w:rPr>
      </w:pPr>
      <w:r w:rsidRPr="358D6F4B" w:rsidR="721EA17D">
        <w:rPr>
          <w:rFonts w:ascii="Times New Roman" w:hAnsi="Times New Roman" w:eastAsia="Times New Roman" w:cs="Times New Roman"/>
        </w:rPr>
        <w:t xml:space="preserve">The kinematic models of the </w:t>
      </w:r>
      <w:proofErr w:type="spellStart"/>
      <w:r w:rsidRPr="358D6F4B" w:rsidR="721EA17D">
        <w:rPr>
          <w:rFonts w:ascii="Times New Roman" w:hAnsi="Times New Roman" w:eastAsia="Times New Roman" w:cs="Times New Roman"/>
        </w:rPr>
        <w:t>r_mini</w:t>
      </w:r>
      <w:proofErr w:type="spellEnd"/>
      <w:r w:rsidRPr="358D6F4B" w:rsidR="721EA17D">
        <w:rPr>
          <w:rFonts w:ascii="Times New Roman" w:hAnsi="Times New Roman" w:eastAsia="Times New Roman" w:cs="Times New Roman"/>
        </w:rPr>
        <w:t xml:space="preserve"> </w:t>
      </w:r>
      <w:r w:rsidRPr="358D6F4B" w:rsidR="721EA17D">
        <w:rPr>
          <w:rFonts w:ascii="Times New Roman" w:hAnsi="Times New Roman" w:eastAsia="Times New Roman" w:cs="Times New Roman"/>
        </w:rPr>
        <w:t>f</w:t>
      </w:r>
      <w:r w:rsidRPr="358D6F4B" w:rsidR="721EA17D">
        <w:rPr>
          <w:rFonts w:ascii="Times New Roman" w:hAnsi="Times New Roman" w:eastAsia="Times New Roman" w:cs="Times New Roman"/>
        </w:rPr>
        <w:t xml:space="preserve">ollows the </w:t>
      </w:r>
      <w:proofErr w:type="spellStart"/>
      <w:r w:rsidRPr="358D6F4B" w:rsidR="721EA17D">
        <w:rPr>
          <w:rFonts w:ascii="Times New Roman" w:hAnsi="Times New Roman" w:eastAsia="Times New Roman" w:cs="Times New Roman"/>
        </w:rPr>
        <w:t>Denavit-Hartenberg</w:t>
      </w:r>
      <w:proofErr w:type="spellEnd"/>
      <w:r w:rsidRPr="358D6F4B" w:rsidR="721EA17D">
        <w:rPr>
          <w:rFonts w:ascii="Times New Roman" w:hAnsi="Times New Roman" w:eastAsia="Times New Roman" w:cs="Times New Roman"/>
        </w:rPr>
        <w:t xml:space="preserve"> (DH) formulation </w:t>
      </w:r>
      <w:r w:rsidRPr="358D6F4B" w:rsidR="721EA17D">
        <w:rPr>
          <w:rFonts w:ascii="Times New Roman" w:hAnsi="Times New Roman" w:eastAsia="Times New Roman" w:cs="Times New Roman"/>
        </w:rPr>
        <w:t>[9]</w:t>
      </w:r>
      <w:r w:rsidRPr="358D6F4B" w:rsidR="721EA17D">
        <w:rPr>
          <w:rFonts w:ascii="Times New Roman" w:hAnsi="Times New Roman" w:eastAsia="Times New Roman" w:cs="Times New Roman"/>
        </w:rPr>
        <w:t xml:space="preserve">⁠. The DH-parameters are shown in Table 1 and the </w:t>
      </w:r>
      <w:r w:rsidRPr="358D6F4B" w:rsidR="721EA17D">
        <w:rPr>
          <w:rFonts w:ascii="Times New Roman" w:hAnsi="Times New Roman" w:eastAsia="Times New Roman" w:cs="Times New Roman"/>
        </w:rPr>
        <w:t>visualization</w:t>
      </w:r>
      <w:r w:rsidRPr="358D6F4B" w:rsidR="721EA17D">
        <w:rPr>
          <w:rFonts w:ascii="Times New Roman" w:hAnsi="Times New Roman" w:eastAsia="Times New Roman" w:cs="Times New Roman"/>
        </w:rPr>
        <w:t xml:space="preserve"> of these parameters in the form of frames transformation </w:t>
      </w:r>
      <w:r w:rsidRPr="358D6F4B" w:rsidR="721EA17D">
        <w:rPr>
          <w:rFonts w:ascii="Times New Roman" w:hAnsi="Times New Roman" w:eastAsia="Times New Roman" w:cs="Times New Roman"/>
        </w:rPr>
        <w:t>is</w:t>
      </w:r>
      <w:r w:rsidRPr="358D6F4B" w:rsidR="721EA17D">
        <w:rPr>
          <w:rFonts w:ascii="Times New Roman" w:hAnsi="Times New Roman" w:eastAsia="Times New Roman" w:cs="Times New Roman"/>
        </w:rPr>
        <w:t xml:space="preserve"> shown in </w:t>
      </w:r>
      <w:r w:rsidRPr="358D6F4B" w:rsidR="721EA17D">
        <w:rPr>
          <w:rFonts w:ascii="Times New Roman" w:hAnsi="Times New Roman" w:eastAsia="Times New Roman" w:cs="Times New Roman"/>
        </w:rPr>
        <w:t>Fig.</w:t>
      </w:r>
      <w:r w:rsidRPr="358D6F4B" w:rsidR="721EA17D">
        <w:rPr>
          <w:rFonts w:ascii="Times New Roman" w:hAnsi="Times New Roman" w:eastAsia="Times New Roman" w:cs="Times New Roman"/>
        </w:rPr>
        <w:t xml:space="preserve"> (</w:t>
      </w:r>
      <w:r w:rsidRPr="358D6F4B" w:rsidR="721EA17D">
        <w:rPr>
          <w:rFonts w:ascii="Times New Roman" w:hAnsi="Times New Roman" w:eastAsia="Times New Roman" w:cs="Times New Roman"/>
        </w:rPr>
        <w:t>3</w:t>
      </w:r>
      <w:r w:rsidRPr="358D6F4B" w:rsidR="721EA17D">
        <w:rPr>
          <w:rFonts w:ascii="Times New Roman" w:hAnsi="Times New Roman" w:eastAsia="Times New Roman" w:cs="Times New Roman"/>
        </w:rPr>
        <w:t>).</w:t>
      </w:r>
    </w:p>
    <w:p xmlns:wp14="http://schemas.microsoft.com/office/word/2010/wordml" w14:paraId="60061E4C" wp14:textId="77777777">
      <w:pPr>
        <w:pStyle w:val="Normal"/>
        <w:tabs>
          <w:tab w:val="clear" w:pos="709"/>
          <w:tab w:val="center" w:leader="none" w:pos="4514"/>
          <w:tab w:val="right" w:leader="none" w:pos="9029"/>
        </w:tabs>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r>
        <w:br w:type="page"/>
      </w:r>
    </w:p>
    <w:p xmlns:wp14="http://schemas.microsoft.com/office/word/2010/wordml" w14:paraId="44EAFD9C" wp14:textId="77777777">
      <w:pPr>
        <w:pStyle w:val="Normal"/>
        <w:tabs>
          <w:tab w:val="clear" w:pos="709"/>
          <w:tab w:val="center" w:leader="none" w:pos="4514"/>
          <w:tab w:val="right" w:leader="none" w:pos="9029"/>
        </w:tabs>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74272170" wp14:textId="77777777">
      <w:pPr>
        <w:pStyle w:val="Normal"/>
        <w:tabs>
          <w:tab w:val="clear" w:pos="709"/>
          <w:tab w:val="center" w:leader="none" w:pos="4514"/>
          <w:tab w:val="right" w:leader="none" w:pos="9029"/>
        </w:tabs>
        <w:bidi w:val="0"/>
        <w:jc w:val="center"/>
        <w:textAlignment w:val="center"/>
        <w:rPr/>
      </w:pPr>
      <w:r>
        <w:rPr>
          <w:rFonts w:ascii="Times New Roman" w:hAnsi="Times New Roman" w:cs="Times New Roman"/>
          <w:b w:val="false"/>
          <w:bCs w:val="false"/>
          <w:i w:val="false"/>
          <w:iCs w:val="false"/>
          <w:sz w:val="24"/>
          <w:szCs w:val="32"/>
        </w:rPr>
        <w:t xml:space="preserve">Table 1: DH-parameter table for </w:t>
      </w:r>
      <w:r>
        <w:rPr>
          <w:rFonts w:ascii="Times New Roman" w:hAnsi="Times New Roman" w:cs="Times New Roman"/>
          <w:b w:val="false"/>
          <w:bCs w:val="false"/>
          <w:i/>
          <w:iCs/>
          <w:sz w:val="24"/>
          <w:szCs w:val="32"/>
        </w:rPr>
        <w:t>r_mini</w:t>
      </w:r>
    </w:p>
    <w:p xmlns:wp14="http://schemas.microsoft.com/office/word/2010/wordml" w14:paraId="4B94D5A5" wp14:textId="77777777">
      <w:pPr>
        <w:pStyle w:val="Normal"/>
        <w:tabs>
          <w:tab w:val="clear" w:pos="709"/>
          <w:tab w:val="center" w:leader="none" w:pos="4514"/>
          <w:tab w:val="right" w:leader="none" w:pos="9029"/>
        </w:tabs>
        <w:bidi w:val="0"/>
        <w:jc w:val="center"/>
        <w:textAlignment w:val="center"/>
        <w:rPr>
          <w:b w:val="false"/>
          <w:b w:val="false"/>
          <w:bCs w:val="false"/>
          <w:i w:val="false"/>
          <w:i w:val="false"/>
          <w:iCs w:val="false"/>
          <w:sz w:val="24"/>
          <w:szCs w:val="32"/>
        </w:rPr>
      </w:pPr>
      <w:r>
        <w:rPr>
          <w:b w:val="false"/>
          <w:bCs w:val="false"/>
          <w:i w:val="false"/>
          <w:iCs w:val="false"/>
          <w:sz w:val="24"/>
          <w:szCs w:val="32"/>
        </w:rPr>
      </w:r>
    </w:p>
    <w:p xmlns:wp14="http://schemas.microsoft.com/office/word/2010/wordml" w14:paraId="3DEEC669" wp14:textId="77777777">
      <w:pPr>
        <w:pStyle w:val="Normal"/>
        <w:tabs>
          <w:tab w:val="clear" w:pos="709"/>
          <w:tab w:val="center" w:leader="none" w:pos="4514"/>
          <w:tab w:val="right" w:leader="none" w:pos="9029"/>
        </w:tabs>
        <w:bidi w:val="0"/>
        <w:jc w:val="center"/>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19F5BE15" wp14:editId="7777777">
                <wp:extent cx="2689860" cy="1447165"/>
                <wp:effectExtent l="0" t="0" r="0" b="0"/>
                <wp:docPr id="27" name="Shape24"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title="TexMaths"/>
                <a:graphic xmlns:a="http://schemas.openxmlformats.org/drawingml/2006/main">
                  <a:graphicData uri="http://schemas.openxmlformats.org/drawingml/2006/picture">
                    <pic:pic xmlns:pic="http://schemas.openxmlformats.org/drawingml/2006/picture">
                      <pic:nvPicPr>
                        <pic:cNvPr id="23" name="Shape24" descr="12§display§\begin{tabular}{||c c c c c||} &#10; \hline&#10;  Link (i) &amp; $a_i$ &amp; $\alpha_i$ &amp; $d_i$ &amp; $\theta_i$\\ [0.5ex] &#10; \hline\hline&#10; 1 &amp; 0  &amp; 0 &amp; 0.196 &amp; $\theta_1$ \\ &#10; \hline&#10;  2 &amp; 0 &amp; $-90^{\circ}$ &amp; 0 &amp; $\theta_2$ \\&#10; \hline&#10;  3 &amp; -0.373  &amp; 0 &amp; 0 &amp; $\theta_3$\\&#10; \hline&#10;  4 &amp; -0.08 &amp;  $-90^{\circ}$ &amp; 0 &amp; $\theta_4$\\&#10; \hline&#10;  5 &amp; 0 &amp; $-90^{\circ}$ &amp; 0.391  &amp; $\theta_5$ \\&#10; \hline&#10; 6 &amp; 0 &amp; $-90^{\circ}$ &amp; 0 &amp; $\theta_6$ \\ [1ex] &#10; \hline&#10;\end{tabular}§png§1200§FALSE§"/>
                        <pic:cNvPicPr/>
                      </pic:nvPicPr>
                      <pic:blipFill>
                        <a:blip r:embed="rId51"/>
                        <a:stretch/>
                      </pic:blipFill>
                      <pic:spPr>
                        <a:xfrm>
                          <a:off x="0" y="0"/>
                          <a:ext cx="2689920" cy="1447200"/>
                        </a:xfrm>
                        <a:prstGeom prst="rect">
                          <a:avLst/>
                        </a:prstGeom>
                        <a:ln w="0">
                          <a:noFill/>
                        </a:ln>
                      </pic:spPr>
                    </pic:pic>
                  </a:graphicData>
                </a:graphic>
              </wp:inline>
            </w:drawing>
          </mc:Choice>
          <mc:Fallback>
            <w:pict w14:anchorId="7FAB2FEC">
              <v:shape id="shape_0" style="position:absolute;margin-left:0pt;margin-top:-59.95pt;width:211.75pt;height:113.9pt;mso-wrap-style:none;v-text-anchor:middle" o:allowincell="f" stroked="f" type="_x0000_t75" ID="Shape24">
                <v:imagedata o:detectmouseclick="t" r:id="rId52"/>
                <v:stroke color="#3465a4" joinstyle="round" endcap="flat"/>
                <w10:wrap type="none"/>
              </v:shape>
            </w:pict>
          </mc:Fallback>
        </mc:AlternateContent>
      </w:r>
    </w:p>
    <w:p xmlns:wp14="http://schemas.microsoft.com/office/word/2010/wordml" w14:paraId="3656B9AB" wp14:textId="77777777">
      <w:pPr>
        <w:pStyle w:val="Normal"/>
        <w:tabs>
          <w:tab w:val="clear" w:pos="709"/>
          <w:tab w:val="center" w:leader="none" w:pos="4514"/>
          <w:tab w:val="right" w:leader="none" w:pos="9029"/>
        </w:tabs>
        <w:bidi w:val="0"/>
        <w:jc w:val="center"/>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tbl>
      <w:tblPr>
        <w:tblW w:w="5000" w:type="pct"/>
        <w:jc w:val="left"/>
        <w:tblInd w:w="0" w:type="dxa"/>
        <w:tblLayout w:type="fixed"/>
        <w:tblCellMar>
          <w:top w:w="0" w:type="dxa"/>
          <w:left w:w="0" w:type="dxa"/>
          <w:bottom w:w="0" w:type="dxa"/>
          <w:right w:w="0" w:type="dxa"/>
        </w:tblCellMar>
      </w:tblPr>
      <w:tblGrid>
        <w:gridCol w:w="2256"/>
        <w:gridCol w:w="2256"/>
        <w:gridCol w:w="2257"/>
        <w:gridCol w:w="2257"/>
      </w:tblGrid>
      <w:tr xmlns:wp14="http://schemas.microsoft.com/office/word/2010/wordml" w14:paraId="7261DBF3" wp14:textId="77777777">
        <w:trPr>
          <w:trHeight w:val="1800" w:hRule="atLeast"/>
        </w:trPr>
        <w:tc>
          <w:tcPr>
            <w:tcW w:w="2256" w:type="dxa"/>
            <w:tcBorders/>
          </w:tcPr>
          <w:p w14:paraId="65634F68" wp14:textId="77777777">
            <w:pPr>
              <w:pStyle w:val="TableContents"/>
              <w:jc w:val="center"/>
              <w:rPr>
                <w:rFonts w:ascii="Times New Roman" w:hAnsi="Times New Roman"/>
              </w:rPr>
            </w:pPr>
            <w:r>
              <w:drawing>
                <wp:anchor xmlns:wp14="http://schemas.microsoft.com/office/word/2010/wordprocessingDrawing" distT="0" distB="0" distL="0" distR="0" simplePos="0" relativeHeight="4" behindDoc="0" locked="0" layoutInCell="0" allowOverlap="1" wp14:anchorId="40FE1F44" wp14:editId="7777777">
                  <wp:simplePos x="0" y="0"/>
                  <wp:positionH relativeFrom="column">
                    <wp:align>center</wp:align>
                  </wp:positionH>
                  <wp:positionV relativeFrom="paragraph">
                    <wp:posOffset>635</wp:posOffset>
                  </wp:positionV>
                  <wp:extent cx="1374775" cy="786130"/>
                  <wp:effectExtent l="0" t="0" r="0" b="0"/>
                  <wp:wrapSquare wrapText="largest"/>
                  <wp:docPr id="2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
                          <pic:cNvPicPr>
                            <a:picLocks noChangeAspect="1" noChangeArrowheads="1"/>
                          </pic:cNvPicPr>
                        </pic:nvPicPr>
                        <pic:blipFill>
                          <a:blip r:embed="rId53"/>
                          <a:stretch>
                            <a:fillRect/>
                          </a:stretch>
                        </pic:blipFill>
                        <pic:spPr bwMode="auto">
                          <a:xfrm>
                            <a:off x="0" y="0"/>
                            <a:ext cx="1374775" cy="786130"/>
                          </a:xfrm>
                          <a:prstGeom prst="rect">
                            <a:avLst/>
                          </a:prstGeom>
                        </pic:spPr>
                      </pic:pic>
                    </a:graphicData>
                  </a:graphic>
                </wp:anchor>
              </w:drawing>
            </w:r>
            <w:r>
              <w:rPr>
                <w:rFonts w:ascii="Times New Roman" w:hAnsi="Times New Roman"/>
              </w:rPr>
              <w:t>(a) Frame 1</w:t>
            </w:r>
          </w:p>
        </w:tc>
        <w:tc>
          <w:tcPr>
            <w:tcW w:w="2256" w:type="dxa"/>
            <w:tcBorders/>
          </w:tcPr>
          <w:p w14:paraId="394E84FA" wp14:textId="77777777">
            <w:pPr>
              <w:pStyle w:val="TableContents"/>
              <w:jc w:val="center"/>
              <w:rPr>
                <w:rFonts w:ascii="Times New Roman" w:hAnsi="Times New Roman"/>
              </w:rPr>
            </w:pPr>
            <w:r>
              <w:drawing>
                <wp:anchor xmlns:wp14="http://schemas.microsoft.com/office/word/2010/wordprocessingDrawing" distT="0" distB="0" distL="0" distR="0" simplePos="0" relativeHeight="5" behindDoc="0" locked="0" layoutInCell="0" allowOverlap="1" wp14:anchorId="77BB1770" wp14:editId="7777777">
                  <wp:simplePos x="0" y="0"/>
                  <wp:positionH relativeFrom="column">
                    <wp:align>center</wp:align>
                  </wp:positionH>
                  <wp:positionV relativeFrom="paragraph">
                    <wp:posOffset>635</wp:posOffset>
                  </wp:positionV>
                  <wp:extent cx="1374775" cy="789305"/>
                  <wp:effectExtent l="0" t="0" r="0" b="0"/>
                  <wp:wrapSquare wrapText="largest"/>
                  <wp:docPr id="2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
                          <pic:cNvPicPr>
                            <a:picLocks noChangeAspect="1" noChangeArrowheads="1"/>
                          </pic:cNvPicPr>
                        </pic:nvPicPr>
                        <pic:blipFill>
                          <a:blip r:embed="rId54"/>
                          <a:stretch>
                            <a:fillRect/>
                          </a:stretch>
                        </pic:blipFill>
                        <pic:spPr bwMode="auto">
                          <a:xfrm>
                            <a:off x="0" y="0"/>
                            <a:ext cx="1374775" cy="789305"/>
                          </a:xfrm>
                          <a:prstGeom prst="rect">
                            <a:avLst/>
                          </a:prstGeom>
                        </pic:spPr>
                      </pic:pic>
                    </a:graphicData>
                  </a:graphic>
                </wp:anchor>
              </w:drawing>
            </w:r>
            <w:r>
              <w:rPr>
                <w:rFonts w:ascii="Times New Roman" w:hAnsi="Times New Roman"/>
              </w:rPr>
              <w:t>(b) Frame 2 sharing origin with Frame 1</w:t>
            </w:r>
          </w:p>
        </w:tc>
        <w:tc>
          <w:tcPr>
            <w:tcW w:w="2257" w:type="dxa"/>
            <w:tcBorders/>
          </w:tcPr>
          <w:p w14:paraId="5154B564" wp14:textId="77777777">
            <w:pPr>
              <w:pStyle w:val="TableContents"/>
              <w:jc w:val="center"/>
              <w:rPr>
                <w:rFonts w:ascii="Times New Roman" w:hAnsi="Times New Roman"/>
              </w:rPr>
            </w:pPr>
            <w:r>
              <w:drawing>
                <wp:anchor xmlns:wp14="http://schemas.microsoft.com/office/word/2010/wordprocessingDrawing" distT="0" distB="0" distL="0" distR="0" simplePos="0" relativeHeight="6" behindDoc="0" locked="0" layoutInCell="0" allowOverlap="1" wp14:anchorId="1E9C7CFA" wp14:editId="7777777">
                  <wp:simplePos x="0" y="0"/>
                  <wp:positionH relativeFrom="column">
                    <wp:align>center</wp:align>
                  </wp:positionH>
                  <wp:positionV relativeFrom="paragraph">
                    <wp:posOffset>635</wp:posOffset>
                  </wp:positionV>
                  <wp:extent cx="1390015" cy="798830"/>
                  <wp:effectExtent l="0" t="0" r="0" b="0"/>
                  <wp:wrapSquare wrapText="largest"/>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55"/>
                          <a:stretch>
                            <a:fillRect/>
                          </a:stretch>
                        </pic:blipFill>
                        <pic:spPr bwMode="auto">
                          <a:xfrm>
                            <a:off x="0" y="0"/>
                            <a:ext cx="1390015" cy="798830"/>
                          </a:xfrm>
                          <a:prstGeom prst="rect">
                            <a:avLst/>
                          </a:prstGeom>
                        </pic:spPr>
                      </pic:pic>
                    </a:graphicData>
                  </a:graphic>
                </wp:anchor>
              </w:drawing>
            </w:r>
            <w:r>
              <w:rPr>
                <w:rFonts w:ascii="Times New Roman" w:hAnsi="Times New Roman"/>
              </w:rPr>
              <w:t>(c) Frame 5</w:t>
            </w:r>
          </w:p>
        </w:tc>
        <w:tc>
          <w:tcPr>
            <w:tcW w:w="2257" w:type="dxa"/>
            <w:tcBorders/>
          </w:tcPr>
          <w:p w14:paraId="2CEBD096" wp14:textId="77777777">
            <w:pPr>
              <w:pStyle w:val="TableContents"/>
              <w:jc w:val="center"/>
              <w:rPr>
                <w:rFonts w:ascii="Times New Roman" w:hAnsi="Times New Roman"/>
              </w:rPr>
            </w:pPr>
            <w:r>
              <w:drawing>
                <wp:anchor xmlns:wp14="http://schemas.microsoft.com/office/word/2010/wordprocessingDrawing" distT="0" distB="0" distL="0" distR="0" simplePos="0" relativeHeight="7" behindDoc="0" locked="0" layoutInCell="0" allowOverlap="1" wp14:anchorId="7B718F7A" wp14:editId="7777777">
                  <wp:simplePos x="0" y="0"/>
                  <wp:positionH relativeFrom="column">
                    <wp:align>center</wp:align>
                  </wp:positionH>
                  <wp:positionV relativeFrom="paragraph">
                    <wp:posOffset>635</wp:posOffset>
                  </wp:positionV>
                  <wp:extent cx="1433195" cy="820420"/>
                  <wp:effectExtent l="0" t="0" r="0" b="0"/>
                  <wp:wrapSquare wrapText="largest"/>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56"/>
                          <a:stretch>
                            <a:fillRect/>
                          </a:stretch>
                        </pic:blipFill>
                        <pic:spPr bwMode="auto">
                          <a:xfrm>
                            <a:off x="0" y="0"/>
                            <a:ext cx="1433195" cy="820420"/>
                          </a:xfrm>
                          <a:prstGeom prst="rect">
                            <a:avLst/>
                          </a:prstGeom>
                        </pic:spPr>
                      </pic:pic>
                    </a:graphicData>
                  </a:graphic>
                </wp:anchor>
              </w:drawing>
            </w:r>
            <w:r>
              <w:rPr>
                <w:rFonts w:ascii="Times New Roman" w:hAnsi="Times New Roman"/>
              </w:rPr>
              <w:t>(d) Frame 6 sharing origin with frame 5</w:t>
            </w:r>
          </w:p>
        </w:tc>
      </w:tr>
      <w:tr xmlns:wp14="http://schemas.microsoft.com/office/word/2010/wordml" w14:paraId="23A2511A" wp14:textId="77777777">
        <w:trPr>
          <w:trHeight w:val="5356" w:hRule="atLeast"/>
        </w:trPr>
        <w:tc>
          <w:tcPr>
            <w:tcW w:w="9026" w:type="dxa"/>
            <w:gridSpan w:val="4"/>
            <w:tcBorders/>
          </w:tcPr>
          <w:p w14:paraId="45FB0818" wp14:textId="77777777">
            <w:pPr>
              <w:pStyle w:val="TableContents"/>
              <w:jc w:val="center"/>
              <w:rPr>
                <w:rFonts w:ascii="Times New Roman" w:hAnsi="Times New Roman"/>
              </w:rPr>
            </w:pPr>
            <w:r>
              <w:rPr>
                <w:rFonts w:ascii="Times New Roman" w:hAnsi="Times New Roman"/>
              </w:rPr>
              <w:drawing>
                <wp:inline xmlns:wp14="http://schemas.microsoft.com/office/word/2010/wordprocessingDrawing" distT="0" distB="0" distL="0" distR="0" wp14:anchorId="09CCC389" wp14:editId="7777777">
                  <wp:extent cx="5343525" cy="307213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57"/>
                          <a:stretch>
                            <a:fillRect/>
                          </a:stretch>
                        </pic:blipFill>
                        <pic:spPr bwMode="auto">
                          <a:xfrm>
                            <a:off x="0" y="0"/>
                            <a:ext cx="5343525" cy="3072130"/>
                          </a:xfrm>
                          <a:prstGeom prst="rect">
                            <a:avLst/>
                          </a:prstGeom>
                        </pic:spPr>
                      </pic:pic>
                    </a:graphicData>
                  </a:graphic>
                </wp:inline>
              </w:drawing>
            </w:r>
          </w:p>
          <w:p w14:paraId="33C8E3AE" wp14:textId="77777777">
            <w:pPr>
              <w:pStyle w:val="TableContents"/>
              <w:jc w:val="center"/>
              <w:rPr>
                <w:rFonts w:ascii="Times New Roman" w:hAnsi="Times New Roman"/>
              </w:rPr>
            </w:pPr>
            <w:r>
              <w:rPr>
                <w:rFonts w:ascii="Times New Roman" w:hAnsi="Times New Roman"/>
              </w:rPr>
              <w:t xml:space="preserve">(e) </w:t>
            </w:r>
            <w:r>
              <w:rPr>
                <w:rFonts w:ascii="Times New Roman" w:hAnsi="Times New Roman"/>
                <w:i/>
                <w:iCs/>
              </w:rPr>
              <w:t xml:space="preserve">r_mini </w:t>
            </w:r>
            <w:r>
              <w:rPr>
                <w:rFonts w:ascii="Times New Roman" w:hAnsi="Times New Roman"/>
                <w:i w:val="false"/>
                <w:iCs w:val="false"/>
              </w:rPr>
              <w:t>build completion</w:t>
            </w:r>
          </w:p>
        </w:tc>
      </w:tr>
    </w:tbl>
    <w:p xmlns:wp14="http://schemas.microsoft.com/office/word/2010/wordml" w:rsidP="0F233ADF" w14:paraId="049F31CB" wp14:textId="386229B5">
      <w:pPr>
        <w:pStyle w:val="Normal"/>
        <w:tabs>
          <w:tab w:val="clear" w:pos="709"/>
          <w:tab w:val="center" w:leader="none" w:pos="4514"/>
          <w:tab w:val="right" w:leader="none" w:pos="9029"/>
        </w:tabs>
        <w:bidi w:val="0"/>
        <w:spacing w:before="120" w:beforeAutospacing="off" w:after="120" w:afterAutospacing="off"/>
        <w:jc w:val="center"/>
        <w:textAlignment w:val="center"/>
        <w:rPr>
          <w:rFonts w:ascii="Times New Roman" w:hAnsi="Times New Roman" w:cs="Times New Roman"/>
          <w:b w:val="0"/>
          <w:b w:val="false"/>
          <w:bCs w:val="0"/>
          <w:i w:val="0"/>
          <w:i w:val="false"/>
          <w:iCs w:val="0"/>
          <w:sz w:val="24"/>
          <w:szCs w:val="24"/>
        </w:rPr>
      </w:pPr>
      <w:r w:rsidRPr="0F233ADF" w:rsidR="358D6F4B">
        <w:rPr>
          <w:rFonts w:ascii="Times New Roman" w:hAnsi="Times New Roman" w:cs="Times New Roman"/>
          <w:b w:val="0"/>
          <w:bCs w:val="0"/>
          <w:i w:val="0"/>
          <w:iCs w:val="0"/>
          <w:sz w:val="24"/>
          <w:szCs w:val="24"/>
        </w:rPr>
        <w:t xml:space="preserve">Figure 3: The location and orientation of </w:t>
      </w:r>
      <w:proofErr w:type="spellStart"/>
      <w:r w:rsidRPr="0F233ADF" w:rsidR="358D6F4B">
        <w:rPr>
          <w:rFonts w:ascii="Times New Roman" w:hAnsi="Times New Roman" w:cs="Times New Roman"/>
          <w:b w:val="0"/>
          <w:bCs w:val="0"/>
          <w:i w:val="1"/>
          <w:iCs w:val="1"/>
          <w:sz w:val="24"/>
          <w:szCs w:val="24"/>
        </w:rPr>
        <w:t>r_mini</w:t>
      </w:r>
      <w:proofErr w:type="spellEnd"/>
      <w:r w:rsidRPr="0F233ADF" w:rsidR="358D6F4B">
        <w:rPr>
          <w:rFonts w:ascii="Times New Roman" w:hAnsi="Times New Roman" w:cs="Times New Roman"/>
          <w:b w:val="0"/>
          <w:bCs w:val="0"/>
          <w:i w:val="0"/>
          <w:iCs w:val="0"/>
          <w:sz w:val="24"/>
          <w:szCs w:val="24"/>
        </w:rPr>
        <w:t xml:space="preserve">. The choice of the orientation for each </w:t>
      </w:r>
      <w:r w:rsidRPr="0F233ADF" w:rsidR="64A7810D">
        <w:rPr>
          <w:rFonts w:ascii="Times New Roman" w:hAnsi="Times New Roman" w:cs="Times New Roman"/>
          <w:b w:val="0"/>
          <w:bCs w:val="0"/>
          <w:i w:val="0"/>
          <w:iCs w:val="0"/>
          <w:sz w:val="24"/>
          <w:szCs w:val="24"/>
        </w:rPr>
        <w:t xml:space="preserve">frame</w:t>
      </w:r>
      <w:r w:rsidRPr="0F233ADF" w:rsidR="358D6F4B">
        <w:rPr>
          <w:rFonts w:ascii="Times New Roman" w:hAnsi="Times New Roman" w:cs="Times New Roman"/>
          <w:b w:val="0"/>
          <w:bCs w:val="0"/>
          <w:i w:val="0"/>
          <w:iCs w:val="0"/>
          <w:sz w:val="24"/>
          <w:szCs w:val="24"/>
        </w:rPr>
        <w:t xml:space="preserve"> is based on </w:t>
      </w:r>
      <w:proofErr w:type="spellStart"/>
      <w:r w:rsidRPr="0F233ADF" w:rsidR="358D6F4B">
        <w:rPr>
          <w:rFonts w:ascii="Times New Roman" w:hAnsi="Times New Roman" w:cs="Times New Roman"/>
          <w:b w:val="0"/>
          <w:bCs w:val="0"/>
          <w:i w:val="0"/>
          <w:iCs w:val="0"/>
          <w:sz w:val="24"/>
          <w:szCs w:val="24"/>
        </w:rPr>
        <w:t xml:space="preserve">Denavit-Hartenberg</w:t>
      </w:r>
      <w:proofErr w:type="spellEnd"/>
      <w:r w:rsidRPr="0F233ADF" w:rsidR="358D6F4B">
        <w:rPr>
          <w:rFonts w:ascii="Times New Roman" w:hAnsi="Times New Roman" w:cs="Times New Roman"/>
          <w:b w:val="0"/>
          <w:bCs w:val="0"/>
          <w:i w:val="0"/>
          <w:iCs w:val="0"/>
          <w:sz w:val="24"/>
          <w:szCs w:val="24"/>
        </w:rPr>
        <w:t xml:space="preserve">  convention. The </w:t>
      </w:r>
      <w:proofErr w:type="spellStart"/>
      <w:r w:rsidRPr="0F233ADF" w:rsidR="358D6F4B">
        <w:rPr>
          <w:rFonts w:ascii="Times New Roman" w:hAnsi="Times New Roman" w:cs="Times New Roman"/>
          <w:b w:val="0"/>
          <w:bCs w:val="0"/>
          <w:i w:val="0"/>
          <w:iCs w:val="0"/>
          <w:sz w:val="24"/>
          <w:szCs w:val="24"/>
        </w:rPr>
        <w:t xml:space="preserve">joints’s</w:t>
      </w:r>
      <w:proofErr w:type="spellEnd"/>
      <w:r w:rsidRPr="0F233ADF" w:rsidR="358D6F4B">
        <w:rPr>
          <w:rFonts w:ascii="Times New Roman" w:hAnsi="Times New Roman" w:cs="Times New Roman"/>
          <w:b w:val="0"/>
          <w:bCs w:val="0"/>
          <w:i w:val="0"/>
          <w:iCs w:val="0"/>
          <w:sz w:val="24"/>
          <w:szCs w:val="24"/>
        </w:rPr>
        <w:t xml:space="preserve"> values are represented by the angle between the </w:t>
      </w:r>
      <w:r w:rsidRPr="0F233ADF" w:rsidR="358D6F4B">
        <w:rPr>
          <w:rFonts w:ascii="Times New Roman" w:hAnsi="Times New Roman" w:cs="Times New Roman"/>
          <w:b w:val="0"/>
          <w:bCs w:val="0"/>
          <w:i w:val="1"/>
          <w:iCs w:val="1"/>
          <w:sz w:val="24"/>
          <w:szCs w:val="24"/>
        </w:rPr>
        <w:t xml:space="preserve">x-axis </w:t>
      </w:r>
      <w:r w:rsidRPr="0F233ADF" w:rsidR="358D6F4B">
        <w:rPr>
          <w:rFonts w:ascii="Times New Roman" w:hAnsi="Times New Roman" w:cs="Times New Roman"/>
          <w:b w:val="0"/>
          <w:bCs w:val="0"/>
          <w:i w:val="0"/>
          <w:iCs w:val="0"/>
          <w:sz w:val="24"/>
          <w:szCs w:val="24"/>
        </w:rPr>
        <w:t xml:space="preserve">around the </w:t>
      </w:r>
      <w:r w:rsidRPr="0F233ADF" w:rsidR="358D6F4B">
        <w:rPr>
          <w:rFonts w:ascii="Times New Roman" w:hAnsi="Times New Roman" w:cs="Times New Roman"/>
          <w:b w:val="0"/>
          <w:bCs w:val="0"/>
          <w:i w:val="1"/>
          <w:iCs w:val="1"/>
          <w:sz w:val="24"/>
          <w:szCs w:val="24"/>
        </w:rPr>
        <w:t xml:space="preserve">z-axis </w:t>
      </w:r>
      <w:r w:rsidRPr="0F233ADF" w:rsidR="358D6F4B">
        <w:rPr>
          <w:rFonts w:ascii="Times New Roman" w:hAnsi="Times New Roman" w:cs="Times New Roman"/>
          <w:b w:val="0"/>
          <w:bCs w:val="0"/>
          <w:i w:val="0"/>
          <w:iCs w:val="0"/>
          <w:sz w:val="24"/>
          <w:szCs w:val="24"/>
        </w:rPr>
        <w:t xml:space="preserve">(the rotation axis of each </w:t>
      </w:r>
      <w:r w:rsidRPr="0F233ADF" w:rsidR="3C25032A">
        <w:rPr>
          <w:rFonts w:ascii="Times New Roman" w:hAnsi="Times New Roman" w:cs="Times New Roman"/>
          <w:b w:val="0"/>
          <w:bCs w:val="0"/>
          <w:i w:val="0"/>
          <w:iCs w:val="0"/>
          <w:sz w:val="24"/>
          <w:szCs w:val="24"/>
        </w:rPr>
        <w:t xml:space="preserve">joint</w:t>
      </w:r>
      <w:r w:rsidRPr="0F233ADF" w:rsidR="358D6F4B">
        <w:rPr>
          <w:rFonts w:ascii="Times New Roman" w:hAnsi="Times New Roman" w:cs="Times New Roman"/>
          <w:b w:val="0"/>
          <w:bCs w:val="0"/>
          <w:i w:val="0"/>
          <w:iCs w:val="0"/>
          <w:sz w:val="24"/>
          <w:szCs w:val="24"/>
        </w:rPr>
        <w:t xml:space="preserve">) of the actuator</w:t>
      </w:r>
      <w:r>
        <w:rPr>
          <w:rFonts w:ascii="Times New Roman" w:hAnsi="Times New Roman" w:cs="Times New Roman"/>
          <w:b w:val="false"/>
          <w:bCs w:val="false"/>
          <w:i w:val="false"/>
          <w:iCs w:val="false"/>
          <w:sz w:val="24"/>
          <w:szCs w:val="32"/>
        </w:rPr>
      </w:r>
    </w:p>
    <w:p xmlns:wp14="http://schemas.microsoft.com/office/word/2010/wordml" w:rsidP="358D6F4B" w14:paraId="2FB2C555" wp14:textId="0B932567">
      <w:pPr>
        <w:pStyle w:val="Normal"/>
        <w:tabs>
          <w:tab w:val="clear" w:pos="709"/>
          <w:tab w:val="left" w:leader="none" w:pos="446"/>
        </w:tabs>
        <w:bidi w:val="0"/>
        <w:spacing w:before="120" w:beforeAutospacing="off" w:after="120" w:afterAutospacing="off"/>
        <w:ind w:firstLine="450"/>
        <w:jc w:val="both"/>
        <w:textAlignment w:val="center"/>
      </w:pPr>
      <w:r w:rsidRPr="358D6F4B" w:rsidR="721EA17D">
        <w:rPr>
          <w:rFonts w:ascii="Times New Roman" w:hAnsi="Times New Roman" w:cs="Times New Roman"/>
          <w:b w:val="0"/>
          <w:bCs w:val="0"/>
          <w:i w:val="0"/>
          <w:iCs w:val="0"/>
          <w:sz w:val="24"/>
          <w:szCs w:val="24"/>
        </w:rPr>
        <w:t xml:space="preserve">Following the DH-convention, each links rotates about the </w:t>
      </w:r>
      <w:r w:rsidRPr="358D6F4B" w:rsidR="54A35746">
        <w:rPr>
          <w:rFonts w:ascii="Times New Roman" w:hAnsi="Times New Roman" w:cs="Times New Roman"/>
          <w:b w:val="0"/>
          <w:bCs w:val="0"/>
          <w:i w:val="1"/>
          <w:iCs w:val="1"/>
          <w:sz w:val="24"/>
          <w:szCs w:val="24"/>
        </w:rPr>
        <w:t xml:space="preserve">z-axis </w:t>
      </w:r>
      <w:r w:rsidRPr="358D6F4B" w:rsidR="721EA17D">
        <w:rPr>
          <w:rFonts w:ascii="Times New Roman" w:hAnsi="Times New Roman" w:cs="Times New Roman"/>
          <w:b w:val="0"/>
          <w:bCs w:val="0"/>
          <w:i w:val="0"/>
          <w:iCs w:val="0"/>
          <w:sz w:val="24"/>
          <w:szCs w:val="24"/>
        </w:rPr>
        <w:t xml:space="preserve">of each </w:t>
      </w:r>
      <w:r w:rsidRPr="358D6F4B" w:rsidR="399BBECA">
        <w:rPr>
          <w:rFonts w:ascii="Times New Roman" w:hAnsi="Times New Roman" w:cs="Times New Roman"/>
          <w:b w:val="0"/>
          <w:bCs w:val="0"/>
          <w:i w:val="0"/>
          <w:iCs w:val="0"/>
          <w:sz w:val="24"/>
          <w:szCs w:val="24"/>
        </w:rPr>
        <w:t xml:space="preserve">frame</w:t>
      </w:r>
      <w:r w:rsidRPr="358D6F4B" w:rsidR="721EA17D">
        <w:rPr>
          <w:rFonts w:ascii="Times New Roman" w:hAnsi="Times New Roman" w:cs="Times New Roman"/>
          <w:b w:val="0"/>
          <w:bCs w:val="0"/>
          <w:i w:val="0"/>
          <w:iCs w:val="0"/>
          <w:sz w:val="24"/>
          <w:szCs w:val="24"/>
        </w:rPr>
        <w:t xml:space="preserve"> it is attached to, </w:t>
      </w:r>
      <w:r w:rsidRPr="358D6F4B" w:rsidR="721EA17D">
        <w:rPr>
          <w:rFonts w:ascii="Times New Roman" w:hAnsi="Times New Roman" w:cs="Times New Roman"/>
          <w:b w:val="0"/>
          <w:bCs w:val="0"/>
          <w:i w:val="0"/>
          <w:iCs w:val="0"/>
          <w:sz w:val="24"/>
          <w:szCs w:val="24"/>
        </w:rPr>
        <w:t xml:space="preserve">where</w:t>
      </w:r>
      <w:r w:rsidRPr="358D6F4B" w:rsidR="721EA17D">
        <w:rPr>
          <w:rFonts w:ascii="Times New Roman" w:hAnsi="Times New Roman" w:cs="Times New Roman"/>
          <w:b w:val="0"/>
          <w:bCs w:val="0"/>
          <w:i w:val="0"/>
          <w:iCs w:val="0"/>
          <w:sz w:val="24"/>
          <w:szCs w:val="24"/>
        </w:rPr>
        <w:t xml:space="preserve">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63279566" wp14:editId="7777777">
                <wp:extent cx="1238250" cy="149860"/>
                <wp:effectExtent l="0" t="0" r="0" b="0"/>
                <wp:docPr id="36" name="Shape28" descr="12§display§(joint_1, \ldots, joint_6)§png§1200§FALSE§" title="TexMaths"/>
                <a:graphic xmlns:a="http://schemas.openxmlformats.org/drawingml/2006/main">
                  <a:graphicData uri="http://schemas.openxmlformats.org/drawingml/2006/picture">
                    <pic:pic xmlns:pic="http://schemas.openxmlformats.org/drawingml/2006/picture">
                      <pic:nvPicPr>
                        <pic:cNvPr id="27" name="Shape28" descr="12§display§(joint_1, \ldots, joint_6)§png§1200§FALSE§"/>
                        <pic:cNvPicPr/>
                      </pic:nvPicPr>
                      <pic:blipFill>
                        <a:blip r:embed="rId64"/>
                        <a:stretch/>
                      </pic:blipFill>
                      <pic:spPr>
                        <a:xfrm>
                          <a:off x="0" y="0"/>
                          <a:ext cx="1238400" cy="149760"/>
                        </a:xfrm>
                        <a:prstGeom prst="rect">
                          <a:avLst/>
                        </a:prstGeom>
                        <a:ln w="0">
                          <a:noFill/>
                        </a:ln>
                      </pic:spPr>
                    </pic:pic>
                  </a:graphicData>
                </a:graphic>
              </wp:inline>
            </w:drawing>
          </mc:Choice>
          <mc:Fallback>
            <w:pict w14:anchorId="0C989136">
              <v:shape id="shape_0" style="position:absolute;margin-left:0pt;margin-top:-8.85pt;width:97.45pt;height:11.75pt;mso-wrap-style:none;v-text-anchor:middle" o:allowincell="f" stroked="f" type="_x0000_t75" ID="Shape28">
                <v:imagedata o:detectmouseclick="t" r:id="rId65"/>
                <v:stroke color="#3465a4" joinstyle="round" endcap="flat"/>
                <w10:wrap type="none"/>
              </v:shape>
            </w:pict>
          </mc:Fallback>
        </mc:AlternateContent>
      </w:r>
      <w:r w:rsidRPr="358D6F4B" w:rsidR="721EA17D">
        <w:rPr>
          <w:rFonts w:ascii="Times New Roman" w:hAnsi="Times New Roman" w:cs="Times New Roman"/>
          <w:b w:val="0"/>
          <w:bCs w:val="0"/>
          <w:i w:val="0"/>
          <w:iCs w:val="0"/>
          <w:sz w:val="24"/>
          <w:szCs w:val="24"/>
        </w:rPr>
        <w:t xml:space="preserve">, corresponds to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3F2EB8AA" wp14:editId="7777777">
                <wp:extent cx="698500" cy="149860"/>
                <wp:effectExtent l="0" t="0" r="0" b="0"/>
                <wp:docPr id="37" name="Shape29" descr="12§display§(\theta_1, \ldots, \theta_6)§png§1200§FALSE§" title="TexMaths"/>
                <a:graphic xmlns:a="http://schemas.openxmlformats.org/drawingml/2006/main">
                  <a:graphicData uri="http://schemas.openxmlformats.org/drawingml/2006/picture">
                    <pic:pic xmlns:pic="http://schemas.openxmlformats.org/drawingml/2006/picture">
                      <pic:nvPicPr>
                        <pic:cNvPr id="28" name="Shape29" descr="12§display§(\theta_1, \ldots, \theta_6)§png§1200§FALSE§"/>
                        <pic:cNvPicPr/>
                      </pic:nvPicPr>
                      <pic:blipFill>
                        <a:blip r:embed="rId66"/>
                        <a:stretch/>
                      </pic:blipFill>
                      <pic:spPr>
                        <a:xfrm>
                          <a:off x="0" y="0"/>
                          <a:ext cx="698400" cy="149760"/>
                        </a:xfrm>
                        <a:prstGeom prst="rect">
                          <a:avLst/>
                        </a:prstGeom>
                        <a:ln w="0">
                          <a:noFill/>
                        </a:ln>
                      </pic:spPr>
                    </pic:pic>
                  </a:graphicData>
                </a:graphic>
              </wp:inline>
            </w:drawing>
          </mc:Choice>
          <mc:Fallback>
            <w:pict w14:anchorId="0A6BDA48">
              <v:shape id="shape_0" style="position:absolute;margin-left:0pt;margin-top:-8.85pt;width:54.95pt;height:11.75pt;mso-wrap-style:none;v-text-anchor:middle" o:allowincell="f" stroked="f" type="_x0000_t75" ID="Shape29">
                <v:imagedata o:detectmouseclick="t" r:id="rId67"/>
                <v:stroke color="#3465a4" joinstyle="round" endcap="flat"/>
                <w10:wrap type="none"/>
              </v:shape>
            </w:pict>
          </mc:Fallback>
        </mc:AlternateContent>
      </w:r>
      <w:r w:rsidRPr="358D6F4B" w:rsidR="721EA17D">
        <w:rPr>
          <w:rFonts w:ascii="Times New Roman" w:hAnsi="Times New Roman" w:cs="Times New Roman"/>
          <w:b w:val="0"/>
          <w:bCs w:val="0"/>
          <w:i w:val="0"/>
          <w:iCs w:val="0"/>
          <w:sz w:val="24"/>
          <w:szCs w:val="24"/>
        </w:rPr>
        <w:t xml:space="preserve"> respectively. In Table 1, each </w:t>
      </w:r>
      <w:r w:rsidRPr="358D6F4B" w:rsidR="6DB29D3C">
        <w:rPr>
          <w:rFonts w:ascii="Times New Roman" w:hAnsi="Times New Roman" w:cs="Times New Roman"/>
          <w:b w:val="0"/>
          <w:bCs w:val="0"/>
          <w:i w:val="0"/>
          <w:iCs w:val="0"/>
          <w:sz w:val="24"/>
          <w:szCs w:val="24"/>
        </w:rPr>
        <w:t xml:space="preserve">row </w:t>
      </w:r>
      <w:r w:rsidRPr="358D6F4B" w:rsidR="6DB29D3C">
        <w:rPr>
          <w:rFonts w:ascii="Times New Roman" w:hAnsi="Times New Roman" w:cs="Times New Roman"/>
          <w:b w:val="0"/>
          <w:bCs w:val="0"/>
          <w:i w:val="0"/>
          <w:iCs w:val="0"/>
          <w:sz w:val="24"/>
          <w:szCs w:val="24"/>
        </w:rPr>
        <w:t xml:space="preserve">represents</w:t>
      </w:r>
      <w:r w:rsidRPr="358D6F4B" w:rsidR="721EA17D">
        <w:rPr>
          <w:rFonts w:ascii="Times New Roman" w:hAnsi="Times New Roman" w:cs="Times New Roman"/>
          <w:b w:val="0"/>
          <w:bCs w:val="0"/>
          <w:i w:val="0"/>
          <w:iCs w:val="0"/>
          <w:sz w:val="24"/>
          <w:szCs w:val="24"/>
        </w:rPr>
        <w:t xml:space="preserve"> </w:t>
      </w:r>
      <w:r w:rsidRPr="358D6F4B" w:rsidR="3CA6BF04">
        <w:rPr>
          <w:rFonts w:ascii="Times New Roman" w:hAnsi="Times New Roman" w:cs="Times New Roman"/>
          <w:b w:val="0"/>
          <w:bCs w:val="0"/>
          <w:i w:val="0"/>
          <w:iCs w:val="0"/>
          <w:sz w:val="24"/>
          <w:szCs w:val="24"/>
        </w:rPr>
        <w:t xml:space="preserve">elements </w:t>
      </w:r>
      <w:r w:rsidRPr="358D6F4B" w:rsidR="4A5542EB">
        <w:rPr>
          <w:rFonts w:ascii="Times New Roman" w:hAnsi="Times New Roman" w:cs="Times New Roman"/>
          <w:b w:val="0"/>
          <w:bCs w:val="0"/>
          <w:i w:val="0"/>
          <w:iCs w:val="0"/>
          <w:sz w:val="24"/>
          <w:szCs w:val="24"/>
        </w:rPr>
        <w:t xml:space="preserve">of homogeneous</w:t>
      </w:r>
      <w:r w:rsidRPr="358D6F4B" w:rsidR="721EA17D">
        <w:rPr>
          <w:rFonts w:ascii="Times New Roman" w:hAnsi="Times New Roman" w:cs="Times New Roman"/>
          <w:b w:val="0"/>
          <w:bCs w:val="0"/>
          <w:i w:val="0"/>
          <w:iCs w:val="0"/>
          <w:sz w:val="24"/>
          <w:szCs w:val="24"/>
        </w:rPr>
        <w:t xml:space="preserve"> </w:t>
      </w:r>
      <w:r w:rsidRPr="358D6F4B" w:rsidR="5A1813F2">
        <w:rPr>
          <w:rFonts w:ascii="Times New Roman" w:hAnsi="Times New Roman" w:cs="Times New Roman"/>
          <w:b w:val="0"/>
          <w:bCs w:val="0"/>
          <w:i w:val="0"/>
          <w:iCs w:val="0"/>
          <w:sz w:val="24"/>
          <w:szCs w:val="24"/>
        </w:rPr>
        <w:t xml:space="preserve">transformation,</w:t>
      </w:r>
      <w:r w:rsidRPr="358D6F4B" w:rsidR="7477FB66">
        <w:rPr>
          <w:rFonts w:ascii="Times New Roman" w:hAnsi="Times New Roman" w:cs="Times New Roman"/>
          <w:b w:val="0"/>
          <w:bCs w:val="0"/>
          <w:i w:val="0"/>
          <w:iCs w:val="0"/>
          <w:sz w:val="24"/>
          <w:szCs w:val="24"/>
        </w:rPr>
        <w:t xml:space="preserve"> used </w:t>
      </w:r>
      <w:r w:rsidRPr="358D6F4B" w:rsidR="01A676BB">
        <w:rPr>
          <w:rFonts w:ascii="Times New Roman" w:hAnsi="Times New Roman" w:cs="Times New Roman"/>
          <w:b w:val="0"/>
          <w:bCs w:val="0"/>
          <w:i w:val="0"/>
          <w:iCs w:val="0"/>
          <w:sz w:val="24"/>
          <w:szCs w:val="24"/>
        </w:rPr>
        <w:t xml:space="preserve">in Eq.</w:t>
      </w:r>
      <w:r w:rsidRPr="358D6F4B" w:rsidR="721EA17D">
        <w:rPr>
          <w:rFonts w:ascii="Times New Roman" w:hAnsi="Times New Roman" w:cs="Times New Roman"/>
          <w:b w:val="0"/>
          <w:bCs w:val="0"/>
          <w:i w:val="0"/>
          <w:iCs w:val="0"/>
          <w:sz w:val="24"/>
          <w:szCs w:val="24"/>
        </w:rPr>
        <w:t xml:space="preserve"> </w:t>
      </w:r>
      <w:r w:rsidRPr="358D6F4B" w:rsidR="67D038FA">
        <w:rPr>
          <w:rFonts w:ascii="Times New Roman" w:hAnsi="Times New Roman" w:cs="Times New Roman"/>
          <w:b w:val="0"/>
          <w:bCs w:val="0"/>
          <w:i w:val="0"/>
          <w:iCs w:val="0"/>
          <w:sz w:val="24"/>
          <w:szCs w:val="24"/>
        </w:rPr>
        <w:t xml:space="preserve">(</w:t>
      </w:r>
      <w:r w:rsidRPr="358D6F4B" w:rsidR="721EA17D">
        <w:rPr>
          <w:rFonts w:ascii="Times New Roman" w:hAnsi="Times New Roman" w:cs="Times New Roman"/>
          <w:b w:val="0"/>
          <w:bCs w:val="0"/>
          <w:i w:val="0"/>
          <w:iCs w:val="0"/>
          <w:sz w:val="24"/>
          <w:szCs w:val="24"/>
        </w:rPr>
        <w:t xml:space="preserve">2:</w:t>
      </w:r>
    </w:p>
    <w:tbl>
      <w:tblPr>
        <w:tblStyle w:val="TableGrid"/>
        <w:bidiVisual w:val="0"/>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2220"/>
        <w:gridCol w:w="4332"/>
        <w:gridCol w:w="2454"/>
      </w:tblGrid>
      <w:tr w:rsidR="789FDBD3" w:rsidTr="358D6F4B" w14:paraId="529537C8">
        <w:trPr>
          <w:trHeight w:val="795"/>
        </w:trPr>
        <w:tc>
          <w:tcPr>
            <w:tcW w:w="2220" w:type="dxa"/>
            <w:tcMar/>
          </w:tcPr>
          <w:p w:rsidR="789FDBD3" w:rsidP="789FDBD3" w:rsidRDefault="789FDBD3" w14:paraId="656E275B" w14:textId="12FD2F4A">
            <w:pPr>
              <w:pStyle w:val="Normal"/>
              <w:bidi w:val="0"/>
              <w:rPr>
                <w:rFonts w:ascii="Times New Roman" w:hAnsi="Times New Roman" w:cs="Times New Roman"/>
                <w:b w:val="0"/>
                <w:bCs w:val="0"/>
                <w:i w:val="0"/>
                <w:iCs w:val="0"/>
                <w:sz w:val="24"/>
                <w:szCs w:val="24"/>
              </w:rPr>
            </w:pPr>
          </w:p>
        </w:tc>
        <w:tc>
          <w:tcPr>
            <w:tcW w:w="4332" w:type="dxa"/>
            <w:tcMar/>
            <w:vAlign w:val="center"/>
          </w:tcPr>
          <w:p w:rsidR="30F359FA" w:rsidP="789FDBD3" w:rsidRDefault="30F359FA" w14:paraId="3C3E85C9" w14:textId="36EE5365">
            <w:pPr>
              <w:pStyle w:val="Normal"/>
              <w:bidi w:val="0"/>
              <w:jc w:val="right"/>
              <w:rPr>
                <w:rFonts w:ascii="Times New Roman" w:hAnsi="Times New Roman" w:cs="Times New Roman"/>
                <w:b w:val="0"/>
                <w:bCs w:val="0"/>
                <w:i w:val="0"/>
                <w:iCs w:val="0"/>
                <w:sz w:val="24"/>
                <w:szCs w:val="24"/>
              </w:rPr>
            </w:pPr>
            <w:r w:rsidR="30F359FA">
              <w:drawing>
                <wp:inline wp14:editId="12FA4921" wp14:anchorId="32E397D1">
                  <wp:extent cx="2497455" cy="131445"/>
                  <wp:effectExtent l="0" t="0" r="0" b="0"/>
                  <wp:docPr id="1895326338" name="Shape30" descr="12§display§ T_i = T(R_{z}(\theta_i))T(t_{z}(d_i)) T(t_{x}(a_i)) T(R_{x}(\alpha_i))§png§1200§FALSE§" title="TexMaths"/>
                  <wp:cNvGraphicFramePr>
                    <a:graphicFrameLocks/>
                  </wp:cNvGraphicFramePr>
                  <a:graphic>
                    <a:graphicData uri="http://schemas.openxmlformats.org/drawingml/2006/picture">
                      <pic:pic>
                        <pic:nvPicPr>
                          <pic:cNvPr id="0" name="Shape30"/>
                          <pic:cNvPicPr/>
                        </pic:nvPicPr>
                        <pic:blipFill>
                          <a:blip r:embed="Rc53af9a2fd7e4797">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497455" cy="131445"/>
                          </a:xfrm>
                          <a:prstGeom xmlns:a="http://schemas.openxmlformats.org/drawingml/2006/main" prst="rect">
                            <a:avLst xmlns:a="http://schemas.openxmlformats.org/drawingml/2006/main"/>
                          </a:prstGeom>
                          <a:ln xmlns:a="http://schemas.openxmlformats.org/drawingml/2006/main" w="0">
                            <a:noFill xmlns:a="http://schemas.openxmlformats.org/drawingml/2006/main"/>
                          </a:ln>
                        </pic:spPr>
                      </pic:pic>
                    </a:graphicData>
                  </a:graphic>
                </wp:inline>
              </w:drawing>
            </w:r>
          </w:p>
        </w:tc>
        <w:tc>
          <w:tcPr>
            <w:tcW w:w="2454" w:type="dxa"/>
            <w:tcMar/>
            <w:vAlign w:val="center"/>
          </w:tcPr>
          <w:p w:rsidR="03789944" w:rsidP="789FDBD3" w:rsidRDefault="03789944" w14:paraId="38494E98" w14:textId="20B620AE">
            <w:pPr>
              <w:pStyle w:val="Normal"/>
              <w:bidi w:val="0"/>
              <w:jc w:val="left"/>
              <w:rPr>
                <w:rFonts w:ascii="Times New Roman" w:hAnsi="Times New Roman" w:cs="Times New Roman"/>
                <w:b w:val="0"/>
                <w:bCs w:val="0"/>
                <w:i w:val="0"/>
                <w:iCs w:val="0"/>
                <w:sz w:val="24"/>
                <w:szCs w:val="24"/>
              </w:rPr>
            </w:pPr>
            <w:r w:rsidRPr="789FDBD3" w:rsidR="03789944">
              <w:rPr>
                <w:rFonts w:ascii="Times New Roman" w:hAnsi="Times New Roman" w:cs="Times New Roman"/>
                <w:b w:val="0"/>
                <w:bCs w:val="0"/>
                <w:i w:val="0"/>
                <w:iCs w:val="0"/>
                <w:sz w:val="24"/>
                <w:szCs w:val="24"/>
              </w:rPr>
              <w:t>(2)</w:t>
            </w:r>
          </w:p>
        </w:tc>
      </w:tr>
    </w:tbl>
    <w:p xmlns:wp14="http://schemas.microsoft.com/office/word/2010/wordml" w14:paraId="497453A3" wp14:textId="77777777">
      <w:pPr>
        <w:pStyle w:val="Normal"/>
        <w:tabs>
          <w:tab w:val="clear" w:pos="709"/>
          <w:tab w:val="center" w:leader="none" w:pos="4513"/>
          <w:tab w:val="right" w:leader="none" w:pos="9026"/>
        </w:tabs>
        <w:bidi w:val="0"/>
        <w:jc w:val="both"/>
        <w:textAlignment w:val="center"/>
      </w:pPr>
      <w:proofErr w:type="gramStart"/>
      <w:r w:rsidRPr="358D6F4B" w:rsidR="721EA17D">
        <w:rPr>
          <w:rFonts w:ascii="Times New Roman" w:hAnsi="Times New Roman" w:cs="Times New Roman"/>
          <w:b w:val="0"/>
          <w:bCs w:val="0"/>
          <w:i w:val="0"/>
          <w:iCs w:val="0"/>
          <w:sz w:val="24"/>
          <w:szCs w:val="24"/>
        </w:rPr>
        <w:t>where</w:t>
      </w:r>
      <w:proofErr w:type="gramEnd"/>
      <w:r w:rsidRPr="358D6F4B" w:rsidR="721EA17D">
        <w:rPr>
          <w:rFonts w:ascii="Times New Roman" w:hAnsi="Times New Roman" w:cs="Times New Roman"/>
          <w:b w:val="0"/>
          <w:bCs w:val="0"/>
          <w:i w:val="0"/>
          <w:iCs w:val="0"/>
          <w:sz w:val="24"/>
          <w:szCs w:val="24"/>
        </w:rPr>
        <w:t xml:space="preserve">, </w:t>
      </w:r>
      <w:r w:rsidR="789FDBD3">
        <w:drawing>
          <wp:inline xmlns:wp14="http://schemas.microsoft.com/office/word/2010/wordprocessingDrawing" wp14:editId="75623582" wp14:anchorId="04CC9AE2">
            <wp:extent cx="1067435" cy="151130"/>
            <wp:effectExtent l="0" t="0" r="0" b="0"/>
            <wp:docPr id="39" name="Shape31" descr="12§display§R_z,R_x \in \vb*{SO(3)}§png§1200§FALSE§" title="TexMaths"/>
            <wp:cNvGraphicFramePr>
              <a:graphicFrameLocks/>
            </wp:cNvGraphicFramePr>
            <a:graphic>
              <a:graphicData uri="http://schemas.openxmlformats.org/drawingml/2006/picture">
                <pic:pic>
                  <pic:nvPicPr>
                    <pic:cNvPr id="0" name="Shape31"/>
                    <pic:cNvPicPr/>
                  </pic:nvPicPr>
                  <pic:blipFill>
                    <a:blip r:embed="Rce830d2ae1064292">
                      <a:extLst>
                        <a:ext xmlns:a="http://schemas.openxmlformats.org/drawingml/2006/main" uri="{28A0092B-C50C-407E-A947-70E740481C1C}">
                          <a14:useLocalDpi val="0"/>
                        </a:ext>
                      </a:extLst>
                    </a:blip>
                    <a:stretch>
                      <a:fillRect/>
                    </a:stretch>
                  </pic:blipFill>
                  <pic:spPr>
                    <a:xfrm rot="0" flipH="0" flipV="0">
                      <a:off x="0" y="0"/>
                      <a:ext cx="1067435" cy="151130"/>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are the rotation operations about the </w:t>
      </w:r>
      <w:r w:rsidR="789FDBD3">
        <w:drawing>
          <wp:inline xmlns:wp14="http://schemas.microsoft.com/office/word/2010/wordprocessingDrawing" wp14:editId="7240C66F" wp14:anchorId="21C126F0">
            <wp:extent cx="536575" cy="100965"/>
            <wp:effectExtent l="0" t="0" r="0" b="0"/>
            <wp:docPr id="40" name="Shape32" descr="12§display§z-axis§png§1200§FALSE§" title="TexMaths"/>
            <wp:cNvGraphicFramePr>
              <a:graphicFrameLocks/>
            </wp:cNvGraphicFramePr>
            <a:graphic>
              <a:graphicData uri="http://schemas.openxmlformats.org/drawingml/2006/picture">
                <pic:pic>
                  <pic:nvPicPr>
                    <pic:cNvPr id="0" name="Shape32"/>
                    <pic:cNvPicPr/>
                  </pic:nvPicPr>
                  <pic:blipFill>
                    <a:blip r:embed="R6e9fbdf873be4b81">
                      <a:extLst>
                        <a:ext xmlns:a="http://schemas.openxmlformats.org/drawingml/2006/main" uri="{28A0092B-C50C-407E-A947-70E740481C1C}">
                          <a14:useLocalDpi val="0"/>
                        </a:ext>
                      </a:extLst>
                    </a:blip>
                    <a:stretch>
                      <a:fillRect/>
                    </a:stretch>
                  </pic:blipFill>
                  <pic:spPr>
                    <a:xfrm rot="0" flipH="0" flipV="0">
                      <a:off x="0" y="0"/>
                      <a:ext cx="536575" cy="100965"/>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and the </w:t>
      </w:r>
      <w:r w:rsidR="789FDBD3">
        <w:drawing>
          <wp:inline xmlns:wp14="http://schemas.microsoft.com/office/word/2010/wordprocessingDrawing" wp14:editId="701A5CDB" wp14:anchorId="52BA3FF0">
            <wp:extent cx="548005" cy="100965"/>
            <wp:effectExtent l="0" t="0" r="0" b="0"/>
            <wp:docPr id="41" name="Shape33" descr="12§display§x-axis§png§1200§FALSE§" title="TexMaths"/>
            <wp:cNvGraphicFramePr>
              <a:graphicFrameLocks/>
            </wp:cNvGraphicFramePr>
            <a:graphic>
              <a:graphicData uri="http://schemas.openxmlformats.org/drawingml/2006/picture">
                <pic:pic>
                  <pic:nvPicPr>
                    <pic:cNvPr id="0" name="Shape33"/>
                    <pic:cNvPicPr/>
                  </pic:nvPicPr>
                  <pic:blipFill>
                    <a:blip r:embed="Rec63c8dfe0024cc8">
                      <a:extLst>
                        <a:ext xmlns:a="http://schemas.openxmlformats.org/drawingml/2006/main" uri="{28A0092B-C50C-407E-A947-70E740481C1C}">
                          <a14:useLocalDpi val="0"/>
                        </a:ext>
                      </a:extLst>
                    </a:blip>
                    <a:stretch>
                      <a:fillRect/>
                    </a:stretch>
                  </pic:blipFill>
                  <pic:spPr>
                    <a:xfrm rot="0" flipH="0" flipV="0">
                      <a:off x="0" y="0"/>
                      <a:ext cx="548005" cy="100965"/>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respectively, and </w:t>
      </w:r>
      <w:r w:rsidR="789FDBD3">
        <w:drawing>
          <wp:inline xmlns:wp14="http://schemas.microsoft.com/office/word/2010/wordprocessingDrawing" wp14:editId="3DD8285B" wp14:anchorId="037E7937">
            <wp:extent cx="666115" cy="162560"/>
            <wp:effectExtent l="0" t="0" r="0" b="0"/>
            <wp:docPr id="42" name="Shape34" descr="12§display§t_z, t_x \in \mathbb{R}^3 §png§1200§FALSE§" title="TexMaths"/>
            <wp:cNvGraphicFramePr>
              <a:graphicFrameLocks/>
            </wp:cNvGraphicFramePr>
            <a:graphic>
              <a:graphicData uri="http://schemas.openxmlformats.org/drawingml/2006/picture">
                <pic:pic>
                  <pic:nvPicPr>
                    <pic:cNvPr id="0" name="Shape34"/>
                    <pic:cNvPicPr/>
                  </pic:nvPicPr>
                  <pic:blipFill>
                    <a:blip r:embed="R8127c285a470496f">
                      <a:extLst>
                        <a:ext xmlns:a="http://schemas.openxmlformats.org/drawingml/2006/main" uri="{28A0092B-C50C-407E-A947-70E740481C1C}">
                          <a14:useLocalDpi val="0"/>
                        </a:ext>
                      </a:extLst>
                    </a:blip>
                    <a:stretch>
                      <a:fillRect/>
                    </a:stretch>
                  </pic:blipFill>
                  <pic:spPr>
                    <a:xfrm rot="0" flipH="0" flipV="0">
                      <a:off x="0" y="0"/>
                      <a:ext cx="666115" cy="162560"/>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are the translation vector on the </w:t>
      </w:r>
      <w:r w:rsidR="789FDBD3">
        <w:drawing>
          <wp:inline xmlns:wp14="http://schemas.microsoft.com/office/word/2010/wordprocessingDrawing" wp14:editId="496B63B6" wp14:anchorId="1D5B71D2">
            <wp:extent cx="536575" cy="100965"/>
            <wp:effectExtent l="0" t="0" r="0" b="0"/>
            <wp:docPr id="43" name="Shape35" descr="12§display§z-axis§png§1200§FALSE§" title="TexMaths"/>
            <wp:cNvGraphicFramePr>
              <a:graphicFrameLocks/>
            </wp:cNvGraphicFramePr>
            <a:graphic>
              <a:graphicData uri="http://schemas.openxmlformats.org/drawingml/2006/picture">
                <pic:pic>
                  <pic:nvPicPr>
                    <pic:cNvPr id="0" name="Shape35"/>
                    <pic:cNvPicPr/>
                  </pic:nvPicPr>
                  <pic:blipFill>
                    <a:blip r:embed="R2a972ede778246e8">
                      <a:extLst>
                        <a:ext xmlns:a="http://schemas.openxmlformats.org/drawingml/2006/main" uri="{28A0092B-C50C-407E-A947-70E740481C1C}">
                          <a14:useLocalDpi val="0"/>
                        </a:ext>
                      </a:extLst>
                    </a:blip>
                    <a:stretch>
                      <a:fillRect/>
                    </a:stretch>
                  </pic:blipFill>
                  <pic:spPr>
                    <a:xfrm rot="0" flipH="0" flipV="0">
                      <a:off x="0" y="0"/>
                      <a:ext cx="536575" cy="100965"/>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and the </w:t>
      </w:r>
      <w:r w:rsidR="789FDBD3">
        <w:drawing>
          <wp:inline xmlns:wp14="http://schemas.microsoft.com/office/word/2010/wordprocessingDrawing" wp14:editId="12AE4006" wp14:anchorId="120CD8B5">
            <wp:extent cx="548005" cy="100965"/>
            <wp:effectExtent l="0" t="0" r="0" b="0"/>
            <wp:docPr id="44" name="Shape36" descr="12§display§x-axis§png§1200§FALSE§" title="TexMaths"/>
            <wp:cNvGraphicFramePr>
              <a:graphicFrameLocks/>
            </wp:cNvGraphicFramePr>
            <a:graphic>
              <a:graphicData uri="http://schemas.openxmlformats.org/drawingml/2006/picture">
                <pic:pic>
                  <pic:nvPicPr>
                    <pic:cNvPr id="0" name="Shape36"/>
                    <pic:cNvPicPr/>
                  </pic:nvPicPr>
                  <pic:blipFill>
                    <a:blip r:embed="R295c1aec30cf4234">
                      <a:extLst>
                        <a:ext xmlns:a="http://schemas.openxmlformats.org/drawingml/2006/main" uri="{28A0092B-C50C-407E-A947-70E740481C1C}">
                          <a14:useLocalDpi val="0"/>
                        </a:ext>
                      </a:extLst>
                    </a:blip>
                    <a:stretch>
                      <a:fillRect/>
                    </a:stretch>
                  </pic:blipFill>
                  <pic:spPr>
                    <a:xfrm rot="0" flipH="0" flipV="0">
                      <a:off x="0" y="0"/>
                      <a:ext cx="548005" cy="100965"/>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respectively, while, </w:t>
      </w:r>
      <w:r w:rsidR="789FDBD3">
        <w:drawing>
          <wp:inline xmlns:wp14="http://schemas.microsoft.com/office/word/2010/wordprocessingDrawing" wp14:editId="01D5755A" wp14:anchorId="17F920B0">
            <wp:extent cx="673735" cy="133350"/>
            <wp:effectExtent l="0" t="0" r="0" b="0"/>
            <wp:docPr id="45" name="Shape37" descr="12§display§d,a,\alpha \in \mathbb{R}§png§1200§FALSE§" title="TexMaths"/>
            <wp:cNvGraphicFramePr>
              <a:graphicFrameLocks/>
            </wp:cNvGraphicFramePr>
            <a:graphic>
              <a:graphicData uri="http://schemas.openxmlformats.org/drawingml/2006/picture">
                <pic:pic>
                  <pic:nvPicPr>
                    <pic:cNvPr id="0" name="Shape37"/>
                    <pic:cNvPicPr/>
                  </pic:nvPicPr>
                  <pic:blipFill>
                    <a:blip r:embed="R57462f5648f143fd">
                      <a:extLst>
                        <a:ext xmlns:a="http://schemas.openxmlformats.org/drawingml/2006/main" uri="{28A0092B-C50C-407E-A947-70E740481C1C}">
                          <a14:useLocalDpi val="0"/>
                        </a:ext>
                      </a:extLst>
                    </a:blip>
                    <a:stretch>
                      <a:fillRect/>
                    </a:stretch>
                  </pic:blipFill>
                  <pic:spPr>
                    <a:xfrm rot="0" flipH="0" flipV="0">
                      <a:off x="0" y="0"/>
                      <a:ext cx="673735" cy="133350"/>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are scalars. The </w:t>
      </w:r>
      <w:r w:rsidRPr="358D6F4B" w:rsidR="4CE33D59">
        <w:rPr>
          <w:rFonts w:ascii="Times New Roman" w:hAnsi="Times New Roman" w:cs="Times New Roman"/>
          <w:b w:val="0"/>
          <w:bCs w:val="0"/>
          <w:i w:val="0"/>
          <w:iCs w:val="0"/>
          <w:sz w:val="24"/>
          <w:szCs w:val="24"/>
        </w:rPr>
        <w:t>homogeneous</w:t>
      </w:r>
      <w:r w:rsidRPr="358D6F4B" w:rsidR="721EA17D">
        <w:rPr>
          <w:rFonts w:ascii="Times New Roman" w:hAnsi="Times New Roman" w:cs="Times New Roman"/>
          <w:b w:val="0"/>
          <w:bCs w:val="0"/>
          <w:i w:val="0"/>
          <w:iCs w:val="0"/>
          <w:sz w:val="24"/>
          <w:szCs w:val="24"/>
        </w:rPr>
        <w:t xml:space="preserve"> transformation between the origin of the base of the robot into the end-effector of the robot, which coincide with </w:t>
      </w:r>
      <w:r w:rsidR="789FDBD3">
        <w:drawing>
          <wp:inline xmlns:wp14="http://schemas.microsoft.com/office/word/2010/wordprocessingDrawing" wp14:editId="029C0699" wp14:anchorId="7B7D1B97">
            <wp:extent cx="397510" cy="129540"/>
            <wp:effectExtent l="0" t="0" r="0" b="0"/>
            <wp:docPr id="46" name="Shape38" descr="12§display§joint_6 §png§1200§FALSE§" title="TexMaths"/>
            <wp:cNvGraphicFramePr>
              <a:graphicFrameLocks/>
            </wp:cNvGraphicFramePr>
            <a:graphic>
              <a:graphicData uri="http://schemas.openxmlformats.org/drawingml/2006/picture">
                <pic:pic>
                  <pic:nvPicPr>
                    <pic:cNvPr id="0" name="Shape38"/>
                    <pic:cNvPicPr/>
                  </pic:nvPicPr>
                  <pic:blipFill>
                    <a:blip r:embed="Re8c24889e6064690">
                      <a:extLst>
                        <a:ext xmlns:a="http://schemas.openxmlformats.org/drawingml/2006/main" uri="{28A0092B-C50C-407E-A947-70E740481C1C}">
                          <a14:useLocalDpi val="0"/>
                        </a:ext>
                      </a:extLst>
                    </a:blip>
                    <a:stretch>
                      <a:fillRect/>
                    </a:stretch>
                  </pic:blipFill>
                  <pic:spPr>
                    <a:xfrm rot="0" flipH="0" flipV="0">
                      <a:off x="0" y="0"/>
                      <a:ext cx="397510" cy="129540"/>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is shown in Eq. (3),</w:t>
      </w:r>
    </w:p>
    <w:p w:rsidR="789FDBD3" w:rsidP="789FDBD3" w:rsidRDefault="789FDBD3" w14:paraId="290016FA" w14:textId="071893DE">
      <w:pPr>
        <w:pStyle w:val="Normal"/>
        <w:tabs>
          <w:tab w:val="clear" w:leader="none" w:pos="709"/>
          <w:tab w:val="center" w:leader="none" w:pos="4513"/>
          <w:tab w:val="right" w:leader="none" w:pos="9026"/>
        </w:tabs>
        <w:bidi w:val="0"/>
        <w:jc w:val="both"/>
        <w:rPr>
          <w:rFonts w:ascii="Times New Roman" w:hAnsi="Times New Roman" w:cs="Times New Roman"/>
          <w:b w:val="0"/>
          <w:bCs w:val="0"/>
          <w:i w:val="0"/>
          <w:iCs w:val="0"/>
          <w:sz w:val="24"/>
          <w:szCs w:val="24"/>
        </w:rPr>
      </w:pPr>
    </w:p>
    <w:tbl>
      <w:tblPr>
        <w:tblStyle w:val="TableGrid"/>
        <w:bidiVisual w:val="0"/>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2880"/>
        <w:gridCol w:w="2811"/>
        <w:gridCol w:w="3324"/>
      </w:tblGrid>
      <w:tr w:rsidR="789FDBD3" w:rsidTr="789FDBD3" w14:paraId="54B8DC58">
        <w:tc>
          <w:tcPr>
            <w:tcW w:w="2880" w:type="dxa"/>
            <w:tcMar/>
          </w:tcPr>
          <w:p w:rsidR="789FDBD3" w:rsidP="789FDBD3" w:rsidRDefault="789FDBD3" w14:paraId="2162096F" w14:textId="249F0DA3">
            <w:pPr>
              <w:pStyle w:val="Normal"/>
              <w:bidi w:val="0"/>
              <w:rPr>
                <w:rFonts w:ascii="Times New Roman" w:hAnsi="Times New Roman" w:cs="Times New Roman"/>
                <w:b w:val="0"/>
                <w:bCs w:val="0"/>
                <w:i w:val="0"/>
                <w:iCs w:val="0"/>
                <w:sz w:val="24"/>
                <w:szCs w:val="24"/>
              </w:rPr>
            </w:pPr>
          </w:p>
        </w:tc>
        <w:tc>
          <w:tcPr>
            <w:tcW w:w="2811" w:type="dxa"/>
            <w:tcMar/>
          </w:tcPr>
          <w:p w:rsidR="400AF794" w:rsidP="789FDBD3" w:rsidRDefault="400AF794" w14:paraId="7E0CBD80" w14:textId="34FED876">
            <w:pPr>
              <w:pStyle w:val="Normal"/>
              <w:bidi w:val="0"/>
              <w:jc w:val="center"/>
              <w:rPr>
                <w:rFonts w:ascii="Times New Roman" w:hAnsi="Times New Roman" w:cs="Times New Roman"/>
                <w:b w:val="0"/>
                <w:bCs w:val="0"/>
                <w:i w:val="0"/>
                <w:iCs w:val="0"/>
                <w:sz w:val="24"/>
                <w:szCs w:val="24"/>
              </w:rPr>
            </w:pPr>
            <w:r w:rsidR="400AF794">
              <w:drawing>
                <wp:inline wp14:editId="6AE43252" wp14:anchorId="479D824D">
                  <wp:extent cx="1551305" cy="451485"/>
                  <wp:effectExtent l="0" t="0" r="0" b="0"/>
                  <wp:docPr id="1568072347" name="Shape39" descr="12§display§  \left[&#10;  \begin{matrix} &#10;    t_{ee}\\ &#10;    1&#10;  \end{matrix}&#10;  \right]&#10;= \left(\prod_{n=0}^{6-n&gt;0} T_i\right)&#10;     \left[&#10;     \begin{matrix}&#10;       t_0 \\ &#10;       1&#10;     \end{matrix}&#10;     \right]&#10;&#10;§png§1200§FALSE§" title="TexMaths"/>
                  <wp:cNvGraphicFramePr>
                    <a:graphicFrameLocks/>
                  </wp:cNvGraphicFramePr>
                  <a:graphic>
                    <a:graphicData uri="http://schemas.openxmlformats.org/drawingml/2006/picture">
                      <pic:pic>
                        <pic:nvPicPr>
                          <pic:cNvPr id="0" name="Shape39"/>
                          <pic:cNvPicPr/>
                        </pic:nvPicPr>
                        <pic:blipFill>
                          <a:blip r:embed="R3e1012465b9841ef">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551305" cy="451485"/>
                          </a:xfrm>
                          <a:prstGeom xmlns:a="http://schemas.openxmlformats.org/drawingml/2006/main" prst="rect">
                            <a:avLst xmlns:a="http://schemas.openxmlformats.org/drawingml/2006/main"/>
                          </a:prstGeom>
                          <a:ln xmlns:a="http://schemas.openxmlformats.org/drawingml/2006/main" w="0">
                            <a:noFill xmlns:a="http://schemas.openxmlformats.org/drawingml/2006/main"/>
                          </a:ln>
                        </pic:spPr>
                      </pic:pic>
                    </a:graphicData>
                  </a:graphic>
                </wp:inline>
              </w:drawing>
            </w:r>
          </w:p>
        </w:tc>
        <w:tc>
          <w:tcPr>
            <w:tcW w:w="3324" w:type="dxa"/>
            <w:tcMar/>
            <w:vAlign w:val="center"/>
          </w:tcPr>
          <w:p w:rsidR="400AF794" w:rsidP="789FDBD3" w:rsidRDefault="400AF794" w14:paraId="1976357C" w14:textId="1CAE4649">
            <w:pPr>
              <w:pStyle w:val="Normal"/>
              <w:bidi w:val="0"/>
              <w:jc w:val="left"/>
              <w:rPr>
                <w:rFonts w:ascii="Times New Roman" w:hAnsi="Times New Roman" w:cs="Times New Roman"/>
                <w:b w:val="0"/>
                <w:bCs w:val="0"/>
                <w:i w:val="0"/>
                <w:iCs w:val="0"/>
                <w:sz w:val="24"/>
                <w:szCs w:val="24"/>
              </w:rPr>
            </w:pPr>
            <w:r w:rsidRPr="789FDBD3" w:rsidR="400AF794">
              <w:rPr>
                <w:rFonts w:ascii="Times New Roman" w:hAnsi="Times New Roman" w:cs="Times New Roman"/>
                <w:b w:val="0"/>
                <w:bCs w:val="0"/>
                <w:i w:val="0"/>
                <w:iCs w:val="0"/>
                <w:sz w:val="24"/>
                <w:szCs w:val="24"/>
              </w:rPr>
              <w:t>(3)</w:t>
            </w:r>
          </w:p>
        </w:tc>
      </w:tr>
    </w:tbl>
    <w:p xmlns:wp14="http://schemas.microsoft.com/office/word/2010/wordml" w14:paraId="4B99056E" wp14:textId="77777777">
      <w:pPr>
        <w:pStyle w:val="Normal"/>
        <w:tabs>
          <w:tab w:val="clear" w:pos="709"/>
          <w:tab w:val="center" w:leader="none" w:pos="4514"/>
          <w:tab w:val="right" w:leader="none" w:pos="9029"/>
        </w:tabs>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4C89992D" wp14:textId="77777777">
      <w:pPr>
        <w:pStyle w:val="Normal"/>
        <w:tabs>
          <w:tab w:val="clear" w:pos="709"/>
          <w:tab w:val="center" w:leader="none" w:pos="4514"/>
          <w:tab w:val="right" w:leader="none" w:pos="9029"/>
        </w:tabs>
        <w:bidi w:val="0"/>
        <w:jc w:val="both"/>
        <w:textAlignment w:val="center"/>
        <w:rPr/>
      </w:pPr>
      <w:r>
        <w:rPr>
          <w:rFonts w:ascii="Times New Roman" w:hAnsi="Times New Roman" w:cs="Times New Roman"/>
          <w:b w:val="false"/>
          <w:bCs w:val="false"/>
          <w:i w:val="false"/>
          <w:iCs w:val="false"/>
          <w:sz w:val="24"/>
          <w:szCs w:val="32"/>
        </w:rPr>
        <w:t xml:space="preserve">where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32A70A72" wp14:editId="7777777">
                <wp:extent cx="520700" cy="156845"/>
                <wp:effectExtent l="0" t="0" r="0" b="0"/>
                <wp:docPr id="48" name="Shape40" descr="12§display§t_{ee} \in \mathbb{R}^3§png§1200§FALSE§" title="TexMaths"/>
                <a:graphic xmlns:a="http://schemas.openxmlformats.org/drawingml/2006/main">
                  <a:graphicData uri="http://schemas.openxmlformats.org/drawingml/2006/picture">
                    <pic:pic xmlns:pic="http://schemas.openxmlformats.org/drawingml/2006/picture">
                      <pic:nvPicPr>
                        <pic:cNvPr id="39" name="Shape40" descr="12§display§t_{ee} \in \mathbb{R}^3§png§1200§FALSE§"/>
                        <pic:cNvPicPr/>
                      </pic:nvPicPr>
                      <pic:blipFill>
                        <a:blip r:embed="rId88"/>
                        <a:stretch/>
                      </pic:blipFill>
                      <pic:spPr>
                        <a:xfrm>
                          <a:off x="0" y="0"/>
                          <a:ext cx="520560" cy="156960"/>
                        </a:xfrm>
                        <a:prstGeom prst="rect">
                          <a:avLst/>
                        </a:prstGeom>
                        <a:ln w="0">
                          <a:noFill/>
                        </a:ln>
                      </pic:spPr>
                    </pic:pic>
                  </a:graphicData>
                </a:graphic>
              </wp:inline>
            </w:drawing>
          </mc:Choice>
          <mc:Fallback>
            <w:pict w14:anchorId="30EBA7F5">
              <v:shape id="shape_0" style="position:absolute;margin-left:0pt;margin-top:-10.55pt;width:40.95pt;height:12.3pt;mso-wrap-style:none;v-text-anchor:middle" o:allowincell="f" stroked="f" type="_x0000_t75" ID="Shape40">
                <v:imagedata o:detectmouseclick="t" r:id="rId89"/>
                <v:stroke color="#3465a4" joinstyle="round" endcap="flat"/>
                <w10:wrap type="none"/>
              </v:shape>
            </w:pict>
          </mc:Fallback>
        </mc:AlternateContent>
      </w:r>
      <w:r>
        <w:rPr>
          <w:rFonts w:ascii="Times New Roman" w:hAnsi="Times New Roman" w:cs="Times New Roman"/>
          <w:b w:val="false"/>
          <w:bCs w:val="false"/>
          <w:i w:val="false"/>
          <w:iCs w:val="false"/>
          <w:sz w:val="24"/>
          <w:szCs w:val="32"/>
        </w:rPr>
        <w:t xml:space="preserve">, is the point location of the end effector in 3D space, and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5EC7939C" wp14:editId="7777777">
                <wp:extent cx="466725" cy="157480"/>
                <wp:effectExtent l="0" t="0" r="0" b="0"/>
                <wp:docPr id="49" name="Shape41" descr="12§display§t_0 \in \mathbb{R}^3§png§1200§FALSE§" title="TexMaths"/>
                <a:graphic xmlns:a="http://schemas.openxmlformats.org/drawingml/2006/main">
                  <a:graphicData uri="http://schemas.openxmlformats.org/drawingml/2006/picture">
                    <pic:pic xmlns:pic="http://schemas.openxmlformats.org/drawingml/2006/picture">
                      <pic:nvPicPr>
                        <pic:cNvPr id="40" name="Shape41" descr="12§display§t_0 \in \mathbb{R}^3§png§1200§FALSE§"/>
                        <pic:cNvPicPr/>
                      </pic:nvPicPr>
                      <pic:blipFill>
                        <a:blip r:embed="rId90"/>
                        <a:stretch/>
                      </pic:blipFill>
                      <pic:spPr>
                        <a:xfrm>
                          <a:off x="0" y="0"/>
                          <a:ext cx="466560" cy="157320"/>
                        </a:xfrm>
                        <a:prstGeom prst="rect">
                          <a:avLst/>
                        </a:prstGeom>
                        <a:ln w="0">
                          <a:noFill/>
                        </a:ln>
                      </pic:spPr>
                    </pic:pic>
                  </a:graphicData>
                </a:graphic>
              </wp:inline>
            </w:drawing>
          </mc:Choice>
          <mc:Fallback>
            <w:pict w14:anchorId="40C46D62">
              <v:shape id="shape_0" style="position:absolute;margin-left:0pt;margin-top:-10.55pt;width:36.7pt;height:12.35pt;mso-wrap-style:none;v-text-anchor:middle" o:allowincell="f" stroked="f" type="_x0000_t75" ID="Shape41">
                <v:imagedata o:detectmouseclick="t" r:id="rId91"/>
                <v:stroke color="#3465a4" joinstyle="round" endcap="flat"/>
                <w10:wrap type="none"/>
              </v:shape>
            </w:pict>
          </mc:Fallback>
        </mc:AlternateContent>
      </w:r>
      <w:r>
        <w:rPr>
          <w:rFonts w:ascii="Times New Roman" w:hAnsi="Times New Roman" w:cs="Times New Roman"/>
          <w:b w:val="false"/>
          <w:bCs w:val="false"/>
          <w:i w:val="false"/>
          <w:iCs w:val="false"/>
          <w:sz w:val="24"/>
          <w:szCs w:val="32"/>
        </w:rPr>
        <w:t xml:space="preserve"> is the origin of the base of the robot. Since the rotation involve in Eq. 3 includes the rotation about the origin of the local frames, the orientation of the end-effector can be represented by,</w:t>
      </w:r>
    </w:p>
    <w:p xmlns:wp14="http://schemas.microsoft.com/office/word/2010/wordml" w:rsidP="789FDBD3" w14:paraId="1299C43A" wp14:textId="77777777">
      <w:pPr>
        <w:pStyle w:val="Normal"/>
        <w:tabs>
          <w:tab w:val="clear" w:pos="709"/>
          <w:tab w:val="center" w:leader="none" w:pos="4514"/>
          <w:tab w:val="right" w:leader="none" w:pos="9029"/>
        </w:tabs>
        <w:bidi w:val="0"/>
        <w:jc w:val="both"/>
        <w:textAlignment w:val="center"/>
        <w:rPr>
          <w:rFonts w:ascii="Times New Roman" w:hAnsi="Times New Roman" w:cs="Times New Roman"/>
          <w:b w:val="0"/>
          <w:b w:val="false"/>
          <w:bCs w:val="0"/>
          <w:i w:val="0"/>
          <w:i w:val="false"/>
          <w:iCs w:val="0"/>
          <w:sz w:val="24"/>
          <w:szCs w:val="24"/>
        </w:rPr>
      </w:pPr>
    </w:p>
    <w:tbl>
      <w:tblPr>
        <w:tblStyle w:val="TableGrid"/>
        <w:bidiVisual w:val="0"/>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2715"/>
        <w:gridCol w:w="3138"/>
        <w:gridCol w:w="3162"/>
      </w:tblGrid>
      <w:tr w:rsidR="789FDBD3" w:rsidTr="789FDBD3" w14:paraId="527121CB">
        <w:tc>
          <w:tcPr>
            <w:tcW w:w="2715" w:type="dxa"/>
            <w:tcMar/>
          </w:tcPr>
          <w:p w:rsidR="789FDBD3" w:rsidP="789FDBD3" w:rsidRDefault="789FDBD3" w14:paraId="232A0294" w14:textId="36872990">
            <w:pPr>
              <w:pStyle w:val="Normal"/>
              <w:bidi w:val="0"/>
              <w:rPr>
                <w:rFonts w:ascii="Times New Roman" w:hAnsi="Times New Roman" w:cs="Times New Roman"/>
                <w:b w:val="0"/>
                <w:bCs w:val="0"/>
                <w:i w:val="0"/>
                <w:iCs w:val="0"/>
                <w:sz w:val="24"/>
                <w:szCs w:val="24"/>
              </w:rPr>
            </w:pPr>
          </w:p>
        </w:tc>
        <w:tc>
          <w:tcPr>
            <w:tcW w:w="3138" w:type="dxa"/>
            <w:tcMar/>
            <w:vAlign w:val="center"/>
          </w:tcPr>
          <w:p w:rsidR="7A5BCD42" w:rsidP="789FDBD3" w:rsidRDefault="7A5BCD42" w14:paraId="5191E170" w14:textId="04351CB7">
            <w:pPr>
              <w:pStyle w:val="Normal"/>
              <w:bidi w:val="0"/>
              <w:jc w:val="right"/>
              <w:rPr>
                <w:rFonts w:ascii="Times New Roman" w:hAnsi="Times New Roman" w:cs="Times New Roman"/>
                <w:b w:val="0"/>
                <w:bCs w:val="0"/>
                <w:i w:val="0"/>
                <w:iCs w:val="0"/>
                <w:sz w:val="24"/>
                <w:szCs w:val="24"/>
              </w:rPr>
            </w:pPr>
            <w:r w:rsidR="7A5BCD42">
              <w:drawing>
                <wp:inline wp14:editId="7A6532A3" wp14:anchorId="139868E6">
                  <wp:extent cx="1737995" cy="436880"/>
                  <wp:effectExtent l="0" t="0" r="0" b="0"/>
                  <wp:docPr id="1139905241" name="Shape42" descr="12§display§  R_{ee} = \prod_{n=0}^{6-n&gt;0}R_z(\theta_n)R_x(\theta_n)&#10;§png§1200§FALSE§" title="TexMaths"/>
                  <wp:cNvGraphicFramePr>
                    <a:graphicFrameLocks/>
                  </wp:cNvGraphicFramePr>
                  <a:graphic>
                    <a:graphicData uri="http://schemas.openxmlformats.org/drawingml/2006/picture">
                      <pic:pic>
                        <pic:nvPicPr>
                          <pic:cNvPr id="0" name="Shape42"/>
                          <pic:cNvPicPr/>
                        </pic:nvPicPr>
                        <pic:blipFill>
                          <a:blip r:embed="R96c9c3eded9f4f84">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737995" cy="436880"/>
                          </a:xfrm>
                          <a:prstGeom xmlns:a="http://schemas.openxmlformats.org/drawingml/2006/main" prst="rect">
                            <a:avLst xmlns:a="http://schemas.openxmlformats.org/drawingml/2006/main"/>
                          </a:prstGeom>
                          <a:ln xmlns:a="http://schemas.openxmlformats.org/drawingml/2006/main" w="0">
                            <a:noFill xmlns:a="http://schemas.openxmlformats.org/drawingml/2006/main"/>
                          </a:ln>
                        </pic:spPr>
                      </pic:pic>
                    </a:graphicData>
                  </a:graphic>
                </wp:inline>
              </w:drawing>
            </w:r>
          </w:p>
        </w:tc>
        <w:tc>
          <w:tcPr>
            <w:tcW w:w="3162" w:type="dxa"/>
            <w:tcMar/>
            <w:vAlign w:val="center"/>
          </w:tcPr>
          <w:p w:rsidR="7A5BCD42" w:rsidP="789FDBD3" w:rsidRDefault="7A5BCD42" w14:paraId="34CE394D" w14:textId="11B805D1">
            <w:pPr>
              <w:pStyle w:val="Normal"/>
              <w:bidi w:val="0"/>
              <w:jc w:val="left"/>
              <w:rPr>
                <w:rFonts w:ascii="Times New Roman" w:hAnsi="Times New Roman" w:cs="Times New Roman"/>
                <w:b w:val="0"/>
                <w:bCs w:val="0"/>
                <w:i w:val="0"/>
                <w:iCs w:val="0"/>
                <w:sz w:val="24"/>
                <w:szCs w:val="24"/>
              </w:rPr>
            </w:pPr>
            <w:r w:rsidRPr="789FDBD3" w:rsidR="7A5BCD42">
              <w:rPr>
                <w:rFonts w:ascii="Times New Roman" w:hAnsi="Times New Roman" w:cs="Times New Roman"/>
                <w:b w:val="0"/>
                <w:bCs w:val="0"/>
                <w:i w:val="0"/>
                <w:iCs w:val="0"/>
                <w:sz w:val="24"/>
                <w:szCs w:val="24"/>
              </w:rPr>
              <w:t>(4)</w:t>
            </w:r>
          </w:p>
        </w:tc>
      </w:tr>
    </w:tbl>
    <w:p xmlns:wp14="http://schemas.microsoft.com/office/word/2010/wordml" w14:paraId="4DDBEF00" wp14:textId="77777777">
      <w:pPr>
        <w:pStyle w:val="Normal"/>
        <w:tabs>
          <w:tab w:val="clear" w:pos="709"/>
          <w:tab w:val="center" w:leader="none" w:pos="4513"/>
          <w:tab w:val="right" w:leader="none" w:pos="9026"/>
        </w:tabs>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tab/>
      </w:r>
    </w:p>
    <w:p xmlns:wp14="http://schemas.microsoft.com/office/word/2010/wordml" w14:paraId="3A2ACDE3" wp14:textId="77777777">
      <w:pPr>
        <w:pStyle w:val="Normal"/>
        <w:tabs>
          <w:tab w:val="clear" w:pos="709"/>
          <w:tab w:val="center" w:leader="none" w:pos="4514"/>
          <w:tab w:val="right" w:leader="none" w:pos="9029"/>
        </w:tabs>
        <w:bidi w:val="0"/>
        <w:jc w:val="both"/>
        <w:textAlignment w:val="center"/>
        <w:rPr/>
      </w:pPr>
      <w:r>
        <w:rPr>
          <w:rFonts w:ascii="Times New Roman" w:hAnsi="Times New Roman" w:cs="Times New Roman"/>
          <w:b w:val="false"/>
          <w:bCs w:val="false"/>
          <w:i w:val="false"/>
          <w:iCs w:val="false"/>
          <w:sz w:val="24"/>
          <w:szCs w:val="32"/>
        </w:rPr>
        <w:t>Here</w:t>
      </w:r>
      <w:r>
        <w:rPr>
          <w:rFonts w:ascii="Times New Roman" w:hAnsi="Times New Roman" w:cs="Times New Roman"/>
          <w:b w:val="false"/>
          <w:bCs w:val="false"/>
          <w:i w:val="false"/>
          <w:iCs w:val="false"/>
          <w:sz w:val="24"/>
          <w:szCs w:val="32"/>
        </w:rPr>
        <w:t xml:space="preserve"> the operation is closed. </w:t>
      </w:r>
      <w:r>
        <w:rPr>
          <w:rFonts w:ascii="Times New Roman" w:hAnsi="Times New Roman" w:cs="Times New Roman"/>
          <w:b w:val="false"/>
          <w:bCs w:val="false"/>
          <w:i w:val="false"/>
          <w:iCs w:val="false"/>
          <w:sz w:val="24"/>
          <w:szCs w:val="32"/>
        </w:rPr>
        <w:t>Often, to reduce computation expenses and trailing errors due to matrix-matrix multiplication, t</w:t>
      </w:r>
      <w:r>
        <w:rPr>
          <w:rFonts w:ascii="Times New Roman" w:hAnsi="Times New Roman" w:cs="Times New Roman"/>
          <w:b w:val="false"/>
          <w:bCs w:val="false"/>
          <w:i w:val="false"/>
          <w:iCs w:val="false"/>
          <w:sz w:val="24"/>
          <w:szCs w:val="32"/>
        </w:rPr>
        <w:t xml:space="preserve">he rotation operation of </w:t>
      </w:r>
      <w:r>
        <w:rPr>
          <w:rFonts w:ascii="Times New Roman" w:hAnsi="Times New Roman" w:cs="Times New Roman"/>
          <w:b w:val="false"/>
          <w:bCs w:val="false"/>
          <w:i/>
          <w:iCs/>
          <w:sz w:val="24"/>
          <w:szCs w:val="32"/>
        </w:rPr>
        <w:t>r_mini</w:t>
      </w:r>
      <w:r>
        <w:rPr>
          <w:rFonts w:ascii="Times New Roman" w:hAnsi="Times New Roman" w:cs="Times New Roman"/>
          <w:b w:val="false"/>
          <w:bCs w:val="false"/>
          <w:i w:val="false"/>
          <w:iCs w:val="false"/>
          <w:sz w:val="24"/>
          <w:szCs w:val="32"/>
        </w:rPr>
        <w:t xml:space="preserve"> </w:t>
      </w:r>
      <w:r>
        <w:rPr>
          <w:rFonts w:ascii="Times New Roman" w:hAnsi="Times New Roman" w:cs="Times New Roman"/>
          <w:b w:val="false"/>
          <w:bCs w:val="false"/>
          <w:i w:val="false"/>
          <w:iCs w:val="false"/>
          <w:sz w:val="24"/>
          <w:szCs w:val="32"/>
        </w:rPr>
        <w:t>are done over the</w:t>
      </w:r>
      <w:r>
        <w:rPr>
          <w:rFonts w:ascii="Times New Roman" w:hAnsi="Times New Roman" w:cs="Times New Roman"/>
          <w:b w:val="false"/>
          <w:bCs w:val="false"/>
          <w:i w:val="false"/>
          <w:iCs w:val="false"/>
          <w:sz w:val="24"/>
          <w:szCs w:val="32"/>
        </w:rPr>
        <w:t xml:space="preserve"> quaternion </w:t>
      </w:r>
      <w:r>
        <w:rPr>
          <w:rFonts w:ascii="Times New Roman" w:hAnsi="Times New Roman" w:cs="Times New Roman"/>
          <w:b w:val="false"/>
          <w:bCs w:val="false"/>
          <w:i w:val="false"/>
          <w:iCs w:val="false"/>
          <w:sz w:val="24"/>
          <w:szCs w:val="32"/>
        </w:rPr>
        <w:t>(Eq. (5))</w:t>
      </w:r>
      <w:r>
        <w:rPr>
          <w:rFonts w:ascii="Times New Roman" w:hAnsi="Times New Roman" w:cs="Times New Roman"/>
          <w:b w:val="false"/>
          <w:bCs w:val="false"/>
          <w:i w:val="false"/>
          <w:iCs w:val="false"/>
          <w:sz w:val="24"/>
          <w:szCs w:val="32"/>
        </w:rPr>
        <w:t>,</w:t>
      </w:r>
    </w:p>
    <w:p xmlns:wp14="http://schemas.microsoft.com/office/word/2010/wordml" w:rsidP="789FDBD3" w14:paraId="3461D779" wp14:textId="77777777">
      <w:pPr>
        <w:pStyle w:val="Normal"/>
        <w:tabs>
          <w:tab w:val="clear" w:pos="709"/>
          <w:tab w:val="center" w:leader="none" w:pos="4514"/>
          <w:tab w:val="right" w:leader="none" w:pos="9029"/>
        </w:tabs>
        <w:bidi w:val="0"/>
        <w:jc w:val="both"/>
        <w:textAlignment w:val="center"/>
        <w:rPr>
          <w:rFonts w:ascii="Times New Roman" w:hAnsi="Times New Roman" w:cs="Times New Roman"/>
          <w:b w:val="0"/>
          <w:b w:val="false"/>
          <w:bCs w:val="0"/>
          <w:i w:val="0"/>
          <w:i w:val="false"/>
          <w:iCs w:val="0"/>
          <w:sz w:val="24"/>
          <w:szCs w:val="24"/>
        </w:rPr>
      </w:pPr>
    </w:p>
    <w:tbl>
      <w:tblPr>
        <w:tblStyle w:val="TableGrid"/>
        <w:bidiVisual w:val="0"/>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2757"/>
        <w:gridCol w:w="2982"/>
        <w:gridCol w:w="3276"/>
      </w:tblGrid>
      <w:tr w:rsidR="789FDBD3" w:rsidTr="789FDBD3" w14:paraId="67551D3B">
        <w:tc>
          <w:tcPr>
            <w:tcW w:w="2757" w:type="dxa"/>
            <w:tcMar/>
          </w:tcPr>
          <w:p w:rsidR="789FDBD3" w:rsidP="789FDBD3" w:rsidRDefault="789FDBD3" w14:paraId="3FD1D410" w14:textId="2FE079EF">
            <w:pPr>
              <w:pStyle w:val="Normal"/>
              <w:bidi w:val="0"/>
              <w:rPr>
                <w:rFonts w:ascii="Times New Roman" w:hAnsi="Times New Roman" w:cs="Times New Roman"/>
                <w:b w:val="0"/>
                <w:bCs w:val="0"/>
                <w:i w:val="0"/>
                <w:iCs w:val="0"/>
                <w:sz w:val="24"/>
                <w:szCs w:val="24"/>
              </w:rPr>
            </w:pPr>
          </w:p>
        </w:tc>
        <w:tc>
          <w:tcPr>
            <w:tcW w:w="2982" w:type="dxa"/>
            <w:tcMar/>
            <w:vAlign w:val="center"/>
          </w:tcPr>
          <w:p w:rsidR="1853250D" w:rsidP="789FDBD3" w:rsidRDefault="1853250D" w14:paraId="1431213E" w14:textId="7C89BD66">
            <w:pPr>
              <w:pStyle w:val="Normal"/>
              <w:bidi w:val="0"/>
              <w:jc w:val="right"/>
              <w:rPr>
                <w:rFonts w:ascii="Times New Roman" w:hAnsi="Times New Roman" w:cs="Times New Roman"/>
                <w:b w:val="0"/>
                <w:bCs w:val="0"/>
                <w:i w:val="0"/>
                <w:iCs w:val="0"/>
                <w:sz w:val="24"/>
                <w:szCs w:val="24"/>
              </w:rPr>
            </w:pPr>
            <w:r w:rsidR="1853250D">
              <w:drawing>
                <wp:inline wp14:editId="04DB101A" wp14:anchorId="72175DB1">
                  <wp:extent cx="1656080" cy="436880"/>
                  <wp:effectExtent l="0" t="0" r="0" b="0"/>
                  <wp:docPr id="699143649" name="Shape43" descr="12§display§  \vb*{q}_{ee} = \prod_{n=0}^{6-n&gt;0}\vb*{q}_z(\theta_n)\vb*{q}_x(\theta_n)&#10;§png§1200§FALSE§" title="TexMaths"/>
                  <wp:cNvGraphicFramePr>
                    <a:graphicFrameLocks/>
                  </wp:cNvGraphicFramePr>
                  <a:graphic>
                    <a:graphicData uri="http://schemas.openxmlformats.org/drawingml/2006/picture">
                      <pic:pic>
                        <pic:nvPicPr>
                          <pic:cNvPr id="0" name="Shape43"/>
                          <pic:cNvPicPr/>
                        </pic:nvPicPr>
                        <pic:blipFill>
                          <a:blip r:embed="R2416085760c541ec">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656080" cy="436880"/>
                          </a:xfrm>
                          <a:prstGeom xmlns:a="http://schemas.openxmlformats.org/drawingml/2006/main" prst="rect">
                            <a:avLst xmlns:a="http://schemas.openxmlformats.org/drawingml/2006/main"/>
                          </a:prstGeom>
                          <a:ln xmlns:a="http://schemas.openxmlformats.org/drawingml/2006/main" w="0">
                            <a:noFill xmlns:a="http://schemas.openxmlformats.org/drawingml/2006/main"/>
                          </a:ln>
                        </pic:spPr>
                      </pic:pic>
                    </a:graphicData>
                  </a:graphic>
                </wp:inline>
              </w:drawing>
            </w:r>
          </w:p>
        </w:tc>
        <w:tc>
          <w:tcPr>
            <w:tcW w:w="3276" w:type="dxa"/>
            <w:tcMar/>
            <w:vAlign w:val="center"/>
          </w:tcPr>
          <w:p w:rsidR="1853250D" w:rsidP="789FDBD3" w:rsidRDefault="1853250D" w14:paraId="3A81871A" w14:textId="072C4065">
            <w:pPr>
              <w:pStyle w:val="Normal"/>
              <w:bidi w:val="0"/>
              <w:jc w:val="left"/>
              <w:rPr>
                <w:rFonts w:ascii="Times New Roman" w:hAnsi="Times New Roman" w:cs="Times New Roman"/>
                <w:b w:val="0"/>
                <w:bCs w:val="0"/>
                <w:i w:val="0"/>
                <w:iCs w:val="0"/>
                <w:sz w:val="24"/>
                <w:szCs w:val="24"/>
              </w:rPr>
            </w:pPr>
            <w:r w:rsidRPr="789FDBD3" w:rsidR="1853250D">
              <w:rPr>
                <w:rFonts w:ascii="Times New Roman" w:hAnsi="Times New Roman" w:cs="Times New Roman"/>
                <w:b w:val="0"/>
                <w:bCs w:val="0"/>
                <w:i w:val="0"/>
                <w:iCs w:val="0"/>
                <w:sz w:val="24"/>
                <w:szCs w:val="24"/>
              </w:rPr>
              <w:t>(5)</w:t>
            </w:r>
          </w:p>
        </w:tc>
      </w:tr>
    </w:tbl>
    <w:p xmlns:wp14="http://schemas.microsoft.com/office/word/2010/wordml" w:rsidP="358D6F4B" wp14:textId="77777777" w14:paraId="3CF2D8B6">
      <w:pPr>
        <w:pStyle w:val="Normal"/>
        <w:tabs>
          <w:tab w:val="clear" w:pos="709"/>
          <w:tab w:val="center" w:leader="none" w:pos="4513"/>
          <w:tab w:val="right" w:leader="none" w:pos="9026"/>
        </w:tabs>
        <w:bidi w:val="0"/>
        <w:ind w:firstLine="0"/>
        <w:jc w:val="both"/>
        <w:textAlignment w:val="center"/>
        <w:rPr>
          <w:rFonts w:ascii="Times New Roman" w:hAnsi="Times New Roman" w:cs="Times New Roman"/>
          <w:b w:val="0"/>
          <w:b w:val="false"/>
          <w:bCs w:val="0"/>
          <w:i w:val="0"/>
          <w:i w:val="false"/>
          <w:iCs w:val="0"/>
          <w:sz w:val="24"/>
          <w:szCs w:val="24"/>
        </w:rPr>
      </w:pPr>
    </w:p>
    <w:p xmlns:wp14="http://schemas.microsoft.com/office/word/2010/wordml" w:rsidP="358D6F4B" w14:paraId="0FB78278" wp14:textId="572CFA57">
      <w:pPr>
        <w:pStyle w:val="Normal"/>
        <w:tabs>
          <w:tab w:val="clear" w:pos="709"/>
          <w:tab w:val="center" w:leader="none" w:pos="4514"/>
          <w:tab w:val="right" w:leader="none" w:pos="9029"/>
        </w:tabs>
        <w:bidi w:val="0"/>
        <w:spacing w:before="120" w:beforeAutospacing="off" w:after="120" w:afterAutospacing="off"/>
        <w:jc w:val="both"/>
        <w:textAlignment w:val="center"/>
      </w:pPr>
      <w:r w:rsidRPr="358D6F4B" w:rsidR="358D6F4B">
        <w:rPr>
          <w:rFonts w:ascii="Times New Roman" w:hAnsi="Times New Roman" w:cs="Times New Roman"/>
          <w:b w:val="0"/>
          <w:bCs w:val="0"/>
          <w:i w:val="0"/>
          <w:iCs w:val="0"/>
          <w:sz w:val="24"/>
          <w:szCs w:val="24"/>
        </w:rPr>
        <w:t xml:space="preserve">where </w:t>
      </w:r>
      <w:r w:rsidRPr="358D6F4B" w:rsidR="358D6F4B">
        <w:rPr>
          <w:rFonts w:ascii="Times New Roman" w:hAnsi="Times New Roman" w:cs="Times New Roman"/>
          <w:b w:val="0"/>
          <w:bCs w:val="0"/>
          <w:i w:val="0"/>
          <w:iCs w:val="0"/>
          <w:sz w:val="24"/>
          <w:szCs w:val="24"/>
        </w:rPr>
        <w:t xml:space="preserve">the </w:t>
      </w:r>
      <w:r w:rsidRPr="358D6F4B" w:rsidR="358D6F4B">
        <w:rPr>
          <w:rFonts w:ascii="Times New Roman" w:hAnsi="Times New Roman" w:cs="Times New Roman"/>
          <w:b w:val="0"/>
          <w:bCs w:val="0"/>
          <w:i w:val="0"/>
          <w:iCs w:val="0"/>
          <w:sz w:val="24"/>
          <w:szCs w:val="24"/>
        </w:rPr>
        <w:t xml:space="preserve">Eq. (2) and </w:t>
      </w:r>
      <w:r w:rsidRPr="358D6F4B" w:rsidR="358D6F4B">
        <w:rPr>
          <w:rFonts w:ascii="Times New Roman" w:hAnsi="Times New Roman" w:cs="Times New Roman"/>
          <w:b w:val="0"/>
          <w:bCs w:val="0"/>
          <w:i w:val="0"/>
          <w:iCs w:val="0"/>
          <w:sz w:val="24"/>
          <w:szCs w:val="24"/>
        </w:rPr>
        <w:t xml:space="preserve">Eq. </w:t>
      </w:r>
      <w:r w:rsidRPr="358D6F4B" w:rsidR="358D6F4B">
        <w:rPr>
          <w:rFonts w:ascii="Times New Roman" w:hAnsi="Times New Roman" w:cs="Times New Roman"/>
          <w:b w:val="0"/>
          <w:bCs w:val="0"/>
          <w:i w:val="0"/>
          <w:iCs w:val="0"/>
          <w:sz w:val="24"/>
          <w:szCs w:val="24"/>
        </w:rPr>
        <w:t>(3</w:t>
      </w:r>
      <w:r w:rsidRPr="358D6F4B" w:rsidR="053CA687">
        <w:rPr>
          <w:rFonts w:ascii="Times New Roman" w:hAnsi="Times New Roman" w:cs="Times New Roman"/>
          <w:b w:val="0"/>
          <w:bCs w:val="0"/>
          <w:i w:val="0"/>
          <w:iCs w:val="0"/>
          <w:sz w:val="24"/>
          <w:szCs w:val="24"/>
        </w:rPr>
        <w:t>) represent</w:t>
      </w:r>
      <w:r w:rsidRPr="358D6F4B" w:rsidR="358D6F4B">
        <w:rPr>
          <w:rFonts w:ascii="Times New Roman" w:hAnsi="Times New Roman" w:cs="Times New Roman"/>
          <w:b w:val="0"/>
          <w:bCs w:val="0"/>
          <w:i w:val="0"/>
          <w:iCs w:val="0"/>
          <w:sz w:val="24"/>
          <w:szCs w:val="24"/>
        </w:rPr>
        <w:t xml:space="preserve"> the forward kinematic solution for the end-effector of </w:t>
      </w:r>
      <w:proofErr w:type="spellStart"/>
      <w:r w:rsidRPr="358D6F4B" w:rsidR="358D6F4B">
        <w:rPr>
          <w:rFonts w:ascii="Times New Roman" w:hAnsi="Times New Roman" w:cs="Times New Roman"/>
          <w:b w:val="0"/>
          <w:bCs w:val="0"/>
          <w:i w:val="1"/>
          <w:iCs w:val="1"/>
          <w:sz w:val="24"/>
          <w:szCs w:val="24"/>
        </w:rPr>
        <w:t>r_mini</w:t>
      </w:r>
      <w:proofErr w:type="spellEnd"/>
      <w:r w:rsidRPr="358D6F4B" w:rsidR="358D6F4B">
        <w:rPr>
          <w:rFonts w:ascii="Times New Roman" w:hAnsi="Times New Roman" w:cs="Times New Roman"/>
          <w:b w:val="0"/>
          <w:bCs w:val="0"/>
          <w:i w:val="0"/>
          <w:iCs w:val="0"/>
          <w:sz w:val="24"/>
          <w:szCs w:val="24"/>
        </w:rPr>
        <w:t>.</w:t>
      </w:r>
    </w:p>
    <w:p xmlns:wp14="http://schemas.microsoft.com/office/word/2010/wordml" w:rsidP="0F233ADF" w14:paraId="1FC39945" wp14:textId="26E8D1C0">
      <w:pPr>
        <w:pStyle w:val="Normal"/>
        <w:tabs>
          <w:tab w:val="clear" w:pos="709"/>
          <w:tab w:val="left" w:leader="none" w:pos="446"/>
        </w:tabs>
        <w:bidi w:val="0"/>
        <w:spacing w:before="120" w:beforeAutospacing="off" w:after="120" w:afterAutospacing="off"/>
        <w:jc w:val="both"/>
        <w:textAlignment w:val="center"/>
        <w:rPr>
          <w:rFonts w:ascii="Times New Roman" w:hAnsi="Times New Roman" w:cs="Times New Roman"/>
          <w:b w:val="0"/>
          <w:b w:val="false"/>
          <w:bCs w:val="0"/>
          <w:i w:val="0"/>
          <w:i w:val="false"/>
          <w:iCs w:val="0"/>
          <w:sz w:val="24"/>
          <w:szCs w:val="24"/>
        </w:rPr>
      </w:pPr>
      <w:r>
        <w:rPr>
          <w:rFonts w:ascii="Times New Roman" w:hAnsi="Times New Roman" w:cs="Times New Roman"/>
          <w:b w:val="false"/>
          <w:bCs w:val="false"/>
          <w:i w:val="false"/>
          <w:iCs w:val="false"/>
          <w:sz w:val="24"/>
          <w:szCs w:val="32"/>
          <w:shd w:val="clear" w:fill="auto"/>
        </w:rPr>
        <w:tab/>
      </w:r>
      <w:r w:rsidRPr="0F233ADF" w:rsidR="358D6F4B">
        <w:rPr>
          <w:rFonts w:ascii="Times New Roman" w:hAnsi="Times New Roman" w:cs="Times New Roman"/>
          <w:b w:val="0"/>
          <w:bCs w:val="0"/>
          <w:i w:val="0"/>
          <w:iCs w:val="0"/>
          <w:sz w:val="24"/>
          <w:szCs w:val="24"/>
          <w:shd w:val="clear" w:fill="auto"/>
        </w:rPr>
        <w:t xml:space="preserve">The </w:t>
      </w:r>
      <w:r w:rsidRPr="0F233ADF" w:rsidR="59444C7A">
        <w:rPr>
          <w:rFonts w:ascii="Times New Roman" w:hAnsi="Times New Roman" w:cs="Times New Roman"/>
          <w:b w:val="0"/>
          <w:bCs w:val="0"/>
          <w:i w:val="0"/>
          <w:iCs w:val="0"/>
          <w:sz w:val="24"/>
          <w:szCs w:val="24"/>
        </w:rPr>
        <w:t xml:space="preserve">self-collision</w:t>
      </w:r>
      <w:r w:rsidRPr="0F233ADF" w:rsidR="358D6F4B">
        <w:rPr>
          <w:rFonts w:ascii="Times New Roman" w:hAnsi="Times New Roman" w:cs="Times New Roman"/>
          <w:b w:val="0"/>
          <w:bCs w:val="0"/>
          <w:i w:val="0"/>
          <w:iCs w:val="0"/>
          <w:sz w:val="24"/>
          <w:szCs w:val="24"/>
        </w:rPr>
        <w:t xml:space="preserve">, robot collision checking is delegated to a collision and proximity query library, </w:t>
      </w:r>
      <w:r w:rsidRPr="0F233ADF" w:rsidR="358D6F4B">
        <w:rPr>
          <w:rFonts w:ascii="Times New Roman" w:hAnsi="Times New Roman" w:cs="Times New Roman"/>
          <w:b w:val="0"/>
          <w:bCs w:val="0"/>
          <w:i w:val="0"/>
          <w:iCs w:val="0"/>
          <w:sz w:val="24"/>
          <w:szCs w:val="24"/>
        </w:rPr>
        <w:t>the Flexible Collision library (FCL)</w:t>
      </w:r>
      <w:r w:rsidRPr="0F233ADF" w:rsidR="358D6F4B">
        <w:rPr>
          <w:rFonts w:ascii="Times New Roman" w:hAnsi="Times New Roman" w:cs="Times New Roman"/>
          <w:b w:val="0"/>
          <w:bCs w:val="0"/>
          <w:i w:val="0"/>
          <w:iCs w:val="0"/>
          <w:sz w:val="24"/>
          <w:szCs w:val="24"/>
        </w:rPr>
        <w:t xml:space="preserve">. Later in the algorithm formulation of the RRT and the cycle space, subroutine from the FCL will </w:t>
      </w:r>
      <w:r w:rsidRPr="0F233ADF" w:rsidR="40D79C98">
        <w:rPr>
          <w:rFonts w:ascii="Times New Roman" w:hAnsi="Times New Roman" w:cs="Times New Roman"/>
          <w:b w:val="0"/>
          <w:bCs w:val="0"/>
          <w:i w:val="0"/>
          <w:iCs w:val="0"/>
          <w:sz w:val="24"/>
          <w:szCs w:val="24"/>
        </w:rPr>
        <w:t xml:space="preserve">be invoked</w:t>
      </w:r>
      <w:r w:rsidRPr="0F233ADF" w:rsidR="358D6F4B">
        <w:rPr>
          <w:rFonts w:ascii="Times New Roman" w:hAnsi="Times New Roman" w:cs="Times New Roman"/>
          <w:b w:val="0"/>
          <w:bCs w:val="0"/>
          <w:i w:val="0"/>
          <w:iCs w:val="0"/>
          <w:sz w:val="24"/>
          <w:szCs w:val="24"/>
        </w:rPr>
        <w:t xml:space="preserve"> to check collisions between the manipulator and the moving obstacles. </w:t>
      </w:r>
      <w:r w:rsidRPr="0F233ADF" w:rsidR="358D6F4B">
        <w:rPr>
          <w:rFonts w:ascii="Times New Roman" w:hAnsi="Times New Roman" w:cs="Times New Roman"/>
          <w:b w:val="0"/>
          <w:bCs w:val="0"/>
          <w:i w:val="0"/>
          <w:iCs w:val="0"/>
          <w:sz w:val="24"/>
          <w:szCs w:val="24"/>
        </w:rPr>
        <w:t>The robot manipulator and the obstacles are encoded</w:t>
      </w:r>
      <w:r w:rsidRPr="0F233ADF" w:rsidR="358D6F4B">
        <w:rPr>
          <w:rFonts w:ascii="Times New Roman" w:hAnsi="Times New Roman" w:cs="Times New Roman"/>
          <w:b w:val="0"/>
          <w:bCs w:val="0"/>
          <w:i w:val="0"/>
          <w:iCs w:val="0"/>
          <w:sz w:val="24"/>
          <w:szCs w:val="24"/>
        </w:rPr>
        <w:t xml:space="preserve"> inside the collision scene </w:t>
      </w:r>
      <w:r w:rsidRPr="0F233ADF" w:rsidR="358D6F4B">
        <w:rPr>
          <w:rFonts w:ascii="Times New Roman" w:hAnsi="Times New Roman" w:cs="Times New Roman"/>
          <w:b w:val="0"/>
          <w:bCs w:val="0"/>
          <w:i w:val="0"/>
          <w:iCs w:val="0"/>
          <w:sz w:val="24"/>
          <w:szCs w:val="24"/>
        </w:rPr>
        <w:t xml:space="preserve">which </w:t>
      </w:r>
      <w:r w:rsidRPr="0F233ADF" w:rsidR="358D6F4B">
        <w:rPr>
          <w:rFonts w:ascii="Times New Roman" w:hAnsi="Times New Roman" w:cs="Times New Roman"/>
          <w:b w:val="0"/>
          <w:bCs w:val="0"/>
          <w:i w:val="0"/>
          <w:iCs w:val="0"/>
          <w:sz w:val="24"/>
          <w:szCs w:val="24"/>
        </w:rPr>
        <w:t>reside</w:t>
      </w:r>
      <w:r w:rsidRPr="0F233ADF" w:rsidR="358D6F4B">
        <w:rPr>
          <w:rFonts w:ascii="Times New Roman" w:hAnsi="Times New Roman" w:cs="Times New Roman"/>
          <w:b w:val="0"/>
          <w:bCs w:val="0"/>
          <w:i w:val="0"/>
          <w:iCs w:val="0"/>
          <w:sz w:val="24"/>
          <w:szCs w:val="24"/>
        </w:rPr>
        <w:t xml:space="preserve"> in</w:t>
      </w:r>
      <w:r w:rsidRPr="0F233ADF" w:rsidR="358D6F4B">
        <w:rPr>
          <w:rFonts w:ascii="Times New Roman" w:hAnsi="Times New Roman" w:cs="Times New Roman"/>
          <w:b w:val="0"/>
          <w:bCs w:val="0"/>
          <w:i w:val="0"/>
          <w:iCs w:val="0"/>
          <w:sz w:val="24"/>
          <w:szCs w:val="24"/>
        </w:rPr>
        <w:t xml:space="preserve"> the planning scene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3C7870DE" wp14:editId="7777777">
                <wp:extent cx="165735" cy="113665"/>
                <wp:effectExtent l="0" t="0" r="0" b="0"/>
                <wp:docPr id="52" name="Shape44" descr="12§display§\mathcal{M}§png§1200§FALSE§" title="TexMaths"/>
                <a:graphic xmlns:a="http://schemas.openxmlformats.org/drawingml/2006/main">
                  <a:graphicData uri="http://schemas.openxmlformats.org/drawingml/2006/picture">
                    <pic:pic xmlns:pic="http://schemas.openxmlformats.org/drawingml/2006/picture">
                      <pic:nvPicPr>
                        <pic:cNvPr id="43" name="Shape44" descr="12§display§\mathcal{M}§png§1200§FALSE§"/>
                        <pic:cNvPicPr/>
                      </pic:nvPicPr>
                      <pic:blipFill>
                        <a:blip r:embed="rId96"/>
                        <a:stretch/>
                      </pic:blipFill>
                      <pic:spPr>
                        <a:xfrm>
                          <a:off x="0" y="0"/>
                          <a:ext cx="165600" cy="113760"/>
                        </a:xfrm>
                        <a:prstGeom prst="rect">
                          <a:avLst/>
                        </a:prstGeom>
                        <a:ln w="0">
                          <a:noFill/>
                        </a:ln>
                      </pic:spPr>
                    </pic:pic>
                  </a:graphicData>
                </a:graphic>
              </wp:inline>
            </w:drawing>
          </mc:Choice>
          <mc:Fallback>
            <w:pict w14:anchorId="289EF64B">
              <v:shape id="shape_0" style="position:absolute;margin-left:0pt;margin-top:-8.95pt;width:13pt;height:8.9pt;mso-wrap-style:none;v-text-anchor:middle" o:allowincell="f" stroked="f" type="_x0000_t75" ID="Shape44">
                <v:imagedata o:detectmouseclick="t" r:id="rId97"/>
                <v:stroke color="#3465a4" joinstyle="round" endcap="flat"/>
                <w10:wrap type="none"/>
              </v:shape>
            </w:pict>
          </mc:Fallback>
        </mc:AlternateContent>
      </w:r>
      <w:r w:rsidRPr="0F233ADF" w:rsidR="358D6F4B">
        <w:rPr>
          <w:rFonts w:ascii="Times New Roman" w:hAnsi="Times New Roman" w:cs="Times New Roman"/>
          <w:b w:val="0"/>
          <w:bCs w:val="0"/>
          <w:i w:val="0"/>
          <w:iCs w:val="0"/>
          <w:sz w:val="24"/>
          <w:szCs w:val="24"/>
        </w:rPr>
        <w:t xml:space="preserve">) </w:t>
      </w:r>
      <w:proofErr w:type="gramStart"/>
      <w:r w:rsidRPr="0F233ADF" w:rsidR="358D6F4B">
        <w:rPr>
          <w:rFonts w:ascii="Times New Roman" w:hAnsi="Times New Roman" w:cs="Times New Roman"/>
          <w:b w:val="0"/>
          <w:bCs w:val="0"/>
          <w:i w:val="0"/>
          <w:iCs w:val="0"/>
          <w:sz w:val="24"/>
          <w:szCs w:val="24"/>
        </w:rPr>
        <w:t xml:space="preserve">when</w:t>
      </w:r>
      <w:proofErr w:type="gramEnd"/>
      <w:r w:rsidRPr="0F233ADF" w:rsidR="358D6F4B">
        <w:rPr>
          <w:rFonts w:ascii="Times New Roman" w:hAnsi="Times New Roman" w:cs="Times New Roman"/>
          <w:b w:val="0"/>
          <w:bCs w:val="0"/>
          <w:i w:val="0"/>
          <w:iCs w:val="0"/>
          <w:sz w:val="24"/>
          <w:szCs w:val="24"/>
        </w:rPr>
        <w:t xml:space="preserve"> the RRT </w:t>
      </w:r>
      <w:proofErr w:type="spellStart"/>
      <w:r w:rsidRPr="0F233ADF" w:rsidR="358D6F4B">
        <w:rPr>
          <w:rFonts w:ascii="Times New Roman" w:hAnsi="Times New Roman" w:cs="Times New Roman"/>
          <w:b w:val="0"/>
          <w:bCs w:val="0"/>
          <w:i w:val="0"/>
          <w:iCs w:val="0"/>
          <w:sz w:val="24"/>
          <w:szCs w:val="24"/>
        </w:rPr>
        <w:t xml:space="preserve">datastructure</w:t>
      </w:r>
      <w:proofErr w:type="spellEnd"/>
      <w:r w:rsidRPr="0F233ADF" w:rsidR="358D6F4B">
        <w:rPr>
          <w:rFonts w:ascii="Times New Roman" w:hAnsi="Times New Roman" w:cs="Times New Roman"/>
          <w:b w:val="0"/>
          <w:bCs w:val="0"/>
          <w:i w:val="0"/>
          <w:iCs w:val="0"/>
          <w:sz w:val="24"/>
          <w:szCs w:val="24"/>
        </w:rPr>
        <w:t xml:space="preserve"> is initialized (refer to </w:t>
      </w:r>
      <w:proofErr w:type="spellStart"/>
      <w:r w:rsidRPr="0F233ADF" w:rsidR="358D6F4B">
        <w:rPr>
          <w:rFonts w:ascii="Times New Roman" w:hAnsi="Times New Roman" w:cs="Times New Roman"/>
          <w:b w:val="0"/>
          <w:bCs w:val="0"/>
          <w:i w:val="0"/>
          <w:iCs w:val="0"/>
          <w:sz w:val="24"/>
          <w:szCs w:val="24"/>
        </w:rPr>
        <w:t>A</w:t>
      </w:r>
      <w:r w:rsidRPr="0F233ADF" w:rsidR="358D6F4B">
        <w:rPr>
          <w:rFonts w:ascii="Times New Roman" w:hAnsi="Times New Roman" w:cs="Times New Roman"/>
          <w:b w:val="0"/>
          <w:bCs w:val="0"/>
          <w:i w:val="0"/>
          <w:iCs w:val="0"/>
          <w:sz w:val="24"/>
          <w:szCs w:val="24"/>
        </w:rPr>
        <w:t xml:space="preserve">lgorihtm</w:t>
      </w:r>
      <w:proofErr w:type="spellEnd"/>
      <w:r w:rsidRPr="0F233ADF" w:rsidR="358D6F4B">
        <w:rPr>
          <w:rFonts w:ascii="Times New Roman" w:hAnsi="Times New Roman" w:cs="Times New Roman"/>
          <w:b w:val="0"/>
          <w:bCs w:val="0"/>
          <w:i w:val="0"/>
          <w:iCs w:val="0"/>
          <w:sz w:val="24"/>
          <w:szCs w:val="24"/>
        </w:rPr>
        <w:t xml:space="preserve"> </w:t>
      </w:r>
      <w:r w:rsidRPr="0F233ADF" w:rsidR="358D6F4B">
        <w:rPr>
          <w:rFonts w:ascii="Times New Roman" w:hAnsi="Times New Roman" w:cs="Times New Roman"/>
          <w:b w:val="0"/>
          <w:bCs w:val="0"/>
          <w:i w:val="0"/>
          <w:iCs w:val="0"/>
          <w:sz w:val="24"/>
          <w:szCs w:val="24"/>
        </w:rPr>
        <w:t>2</w:t>
      </w:r>
      <w:r w:rsidRPr="0F233ADF" w:rsidR="358D6F4B">
        <w:rPr>
          <w:rFonts w:ascii="Times New Roman" w:hAnsi="Times New Roman" w:cs="Times New Roman"/>
          <w:b w:val="0"/>
          <w:bCs w:val="0"/>
          <w:i w:val="0"/>
          <w:iCs w:val="0"/>
          <w:sz w:val="24"/>
          <w:szCs w:val="24"/>
        </w:rPr>
        <w:t xml:space="preserve"> line </w:t>
      </w:r>
      <w:r w:rsidRPr="0F233ADF" w:rsidR="358D6F4B">
        <w:rPr>
          <w:rFonts w:ascii="Times New Roman" w:hAnsi="Times New Roman" w:cs="Times New Roman"/>
          <w:b w:val="0"/>
          <w:bCs w:val="0"/>
          <w:i w:val="0"/>
          <w:iCs w:val="0"/>
          <w:sz w:val="24"/>
          <w:szCs w:val="24"/>
        </w:rPr>
        <w:t>1</w:t>
      </w:r>
      <w:r w:rsidRPr="0F233ADF" w:rsidR="358D6F4B">
        <w:rPr>
          <w:rFonts w:ascii="Times New Roman" w:hAnsi="Times New Roman" w:cs="Times New Roman"/>
          <w:b w:val="0"/>
          <w:bCs w:val="0"/>
          <w:i w:val="0"/>
          <w:iCs w:val="0"/>
          <w:sz w:val="24"/>
          <w:szCs w:val="24"/>
        </w:rPr>
        <w:t>).</w:t>
      </w:r>
      <w:r>
        <w:rPr>
          <w:rFonts w:ascii="Times New Roman" w:hAnsi="Times New Roman" w:cs="Times New Roman"/>
          <w:b w:val="false"/>
          <w:bCs w:val="false"/>
          <w:i w:val="false"/>
          <w:iCs w:val="false"/>
          <w:sz w:val="24"/>
          <w:szCs w:val="32"/>
        </w:rPr>
      </w:r>
    </w:p>
    <w:p xmlns:wp14="http://schemas.microsoft.com/office/word/2010/wordml" w:rsidP="358D6F4B" w14:paraId="28389867" wp14:textId="476CBF68">
      <w:pPr>
        <w:pStyle w:val="Normal"/>
        <w:tabs>
          <w:tab w:val="clear" w:pos="709"/>
          <w:tab w:val="left" w:leader="none" w:pos="446"/>
        </w:tabs>
        <w:bidi w:val="0"/>
        <w:spacing w:before="120" w:beforeAutospacing="off" w:after="120" w:afterAutospacing="off"/>
        <w:jc w:val="both"/>
        <w:textAlignment w:val="center"/>
      </w:pPr>
      <w:r>
        <w:rPr>
          <w:rFonts w:ascii="Times New Roman" w:hAnsi="Times New Roman" w:cs="Times New Roman"/>
          <w:b w:val="false"/>
          <w:bCs w:val="false"/>
          <w:i w:val="false"/>
          <w:iCs w:val="false"/>
          <w:sz w:val="24"/>
          <w:szCs w:val="32"/>
        </w:rPr>
        <w:tab/>
      </w:r>
      <w:r w:rsidRPr="358D6F4B" w:rsidR="358D6F4B">
        <w:rPr>
          <w:rFonts w:ascii="Times New Roman" w:hAnsi="Times New Roman" w:cs="Times New Roman"/>
          <w:b w:val="0"/>
          <w:bCs w:val="0"/>
          <w:i w:val="0"/>
          <w:iCs w:val="0"/>
          <w:sz w:val="24"/>
          <w:szCs w:val="24"/>
        </w:rPr>
        <w:t xml:space="preserve">We use Newton-Raphson method to find the inverse kinematic solution of </w:t>
      </w:r>
      <w:proofErr w:type="spellStart"/>
      <w:r w:rsidRPr="358D6F4B" w:rsidR="358D6F4B">
        <w:rPr>
          <w:rFonts w:ascii="Times New Roman" w:hAnsi="Times New Roman" w:cs="Times New Roman"/>
          <w:b w:val="0"/>
          <w:bCs w:val="0"/>
          <w:i w:val="1"/>
          <w:iCs w:val="1"/>
          <w:sz w:val="24"/>
          <w:szCs w:val="24"/>
        </w:rPr>
        <w:t>r_mini</w:t>
      </w:r>
      <w:proofErr w:type="spellEnd"/>
      <w:r w:rsidRPr="358D6F4B" w:rsidR="358D6F4B">
        <w:rPr>
          <w:rFonts w:ascii="Times New Roman" w:hAnsi="Times New Roman" w:cs="Times New Roman"/>
          <w:b w:val="0"/>
          <w:bCs w:val="0"/>
          <w:i w:val="0"/>
          <w:iCs w:val="0"/>
          <w:sz w:val="24"/>
          <w:szCs w:val="24"/>
        </w:rPr>
        <w:t xml:space="preserve">,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35E4A7B4" wp14:editId="7777777">
                <wp:extent cx="170180" cy="110490"/>
                <wp:effectExtent l="0" t="0" r="0" b="0"/>
                <wp:docPr id="53" name="Shape45" descr="12§display§\hat{c}^{ee}§png§1200§FALSE§" title="TexMaths"/>
                <a:graphic xmlns:a="http://schemas.openxmlformats.org/drawingml/2006/main">
                  <a:graphicData uri="http://schemas.openxmlformats.org/drawingml/2006/picture">
                    <pic:pic xmlns:pic="http://schemas.openxmlformats.org/drawingml/2006/picture">
                      <pic:nvPicPr>
                        <pic:cNvPr id="44" name="Shape45" descr="12§display§\hat{c}^{ee}§png§1200§FALSE§"/>
                        <pic:cNvPicPr/>
                      </pic:nvPicPr>
                      <pic:blipFill>
                        <a:blip r:embed="rId98"/>
                        <a:stretch/>
                      </pic:blipFill>
                      <pic:spPr>
                        <a:xfrm>
                          <a:off x="0" y="0"/>
                          <a:ext cx="170280" cy="110520"/>
                        </a:xfrm>
                        <a:prstGeom prst="rect">
                          <a:avLst/>
                        </a:prstGeom>
                        <a:ln w="0">
                          <a:noFill/>
                        </a:ln>
                      </pic:spPr>
                    </pic:pic>
                  </a:graphicData>
                </a:graphic>
              </wp:inline>
            </w:drawing>
          </mc:Choice>
          <mc:Fallback>
            <w:pict w14:anchorId="01FC9827">
              <v:shape id="shape_0" style="position:absolute;margin-left:0pt;margin-top:-8.7pt;width:13.35pt;height:8.65pt;mso-wrap-style:none;v-text-anchor:middle" o:allowincell="f" stroked="f" type="_x0000_t75" ID="Shape45">
                <v:imagedata o:detectmouseclick="t" r:id="rId99"/>
                <v:stroke color="#3465a4" joinstyle="round" endcap="flat"/>
                <w10:wrap type="none"/>
              </v:shape>
            </w:pict>
          </mc:Fallback>
        </mc:AlternateContent>
      </w:r>
      <w:r w:rsidRPr="358D6F4B" w:rsidR="358D6F4B">
        <w:rPr>
          <w:rFonts w:ascii="Times New Roman" w:hAnsi="Times New Roman" w:cs="Times New Roman"/>
          <w:b w:val="0"/>
          <w:bCs w:val="0"/>
          <w:i w:val="0"/>
          <w:iCs w:val="0"/>
          <w:sz w:val="24"/>
          <w:szCs w:val="24"/>
        </w:rPr>
        <w:t xml:space="preserve">. The generalization of the method uses the current value of the robot's encoder,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6A9B03AB" wp14:editId="7777777">
                <wp:extent cx="475615" cy="130175"/>
                <wp:effectExtent l="0" t="0" r="0" b="0"/>
                <wp:docPr id="54" name="Shape46" descr="12§display§c^{current}§png§1200§FALSE§" title="TexMaths"/>
                <a:graphic xmlns:a="http://schemas.openxmlformats.org/drawingml/2006/main">
                  <a:graphicData uri="http://schemas.openxmlformats.org/drawingml/2006/picture">
                    <pic:pic xmlns:pic="http://schemas.openxmlformats.org/drawingml/2006/picture">
                      <pic:nvPicPr>
                        <pic:cNvPr id="45" name="Shape46" descr="12§display§c^{current}§png§1200§FALSE§"/>
                        <pic:cNvPicPr/>
                      </pic:nvPicPr>
                      <pic:blipFill>
                        <a:blip r:embed="rId100"/>
                        <a:stretch/>
                      </pic:blipFill>
                      <pic:spPr>
                        <a:xfrm>
                          <a:off x="0" y="0"/>
                          <a:ext cx="475560" cy="130320"/>
                        </a:xfrm>
                        <a:prstGeom prst="rect">
                          <a:avLst/>
                        </a:prstGeom>
                        <a:ln w="0">
                          <a:noFill/>
                        </a:ln>
                      </pic:spPr>
                    </pic:pic>
                  </a:graphicData>
                </a:graphic>
              </wp:inline>
            </w:drawing>
          </mc:Choice>
          <mc:Fallback>
            <w:pict w14:anchorId="0D0A09A9">
              <v:shape id="shape_0" style="position:absolute;margin-left:0pt;margin-top:-10.25pt;width:37.4pt;height:10.2pt;mso-wrap-style:none;v-text-anchor:middle" o:allowincell="f" stroked="f" type="_x0000_t75" ID="Shape46">
                <v:imagedata o:detectmouseclick="t" r:id="rId101"/>
                <v:stroke color="#3465a4" joinstyle="round" endcap="flat"/>
                <w10:wrap type="none"/>
              </v:shape>
            </w:pict>
          </mc:Fallback>
        </mc:AlternateContent>
      </w:r>
      <w:r w:rsidRPr="358D6F4B" w:rsidR="358D6F4B">
        <w:rPr>
          <w:rFonts w:ascii="Times New Roman" w:hAnsi="Times New Roman" w:cs="Times New Roman"/>
          <w:b w:val="0"/>
          <w:bCs w:val="0"/>
          <w:i w:val="0"/>
          <w:iCs w:val="0"/>
          <w:sz w:val="24"/>
          <w:szCs w:val="24"/>
        </w:rPr>
        <w:t xml:space="preserve">, and the termination value, </w:t>
      </w:r>
      <w:r>
        <w:rPr>
          <w:rFonts w:ascii="Times New Roman" w:hAnsi="Times New Roman" w:cs="Times New Roman"/>
          <w:b w:val="false"/>
          <w:bCs w:val="false"/>
          <w:i w:val="false"/>
          <w:iCs w:val="false"/>
          <w:sz w:val="24"/>
          <w:szCs w:val="32"/>
        </w:rPr>
        <mc:AlternateContent>
          <mc:Choice Requires="wps">
            <w:drawing>
              <wp:inline xmlns:wp14="http://schemas.microsoft.com/office/word/2010/wordprocessingDrawing" distT="0" distB="0" distL="0" distR="0" wp14:anchorId="4FF0A24B" wp14:editId="7777777">
                <wp:extent cx="591185" cy="102870"/>
                <wp:effectExtent l="0" t="0" r="0" b="0"/>
                <wp:docPr id="55" name="Shape47" descr="12§display§\epsilon=0.005§png§1200§FALSE§" title="TexMaths"/>
                <a:graphic xmlns:a="http://schemas.openxmlformats.org/drawingml/2006/main">
                  <a:graphicData uri="http://schemas.openxmlformats.org/drawingml/2006/picture">
                    <pic:pic xmlns:pic="http://schemas.openxmlformats.org/drawingml/2006/picture">
                      <pic:nvPicPr>
                        <pic:cNvPr id="46" name="Shape47" descr="12§display§\epsilon=0.005§png§1200§FALSE§"/>
                        <pic:cNvPicPr/>
                      </pic:nvPicPr>
                      <pic:blipFill>
                        <a:blip r:embed="rId102"/>
                        <a:stretch/>
                      </pic:blipFill>
                      <pic:spPr>
                        <a:xfrm>
                          <a:off x="0" y="0"/>
                          <a:ext cx="591120" cy="102960"/>
                        </a:xfrm>
                        <a:prstGeom prst="rect">
                          <a:avLst/>
                        </a:prstGeom>
                        <a:ln w="0">
                          <a:noFill/>
                        </a:ln>
                      </pic:spPr>
                    </pic:pic>
                  </a:graphicData>
                </a:graphic>
              </wp:inline>
            </w:drawing>
          </mc:Choice>
          <mc:Fallback>
            <w:pict w14:anchorId="55D720FC">
              <v:shape id="shape_0" style="position:absolute;margin-left:0pt;margin-top:-8.1pt;width:46.5pt;height:8.05pt;mso-wrap-style:none;v-text-anchor:middle" o:allowincell="f" stroked="f" type="_x0000_t75" ID="Shape47">
                <v:imagedata o:detectmouseclick="t" r:id="rId103"/>
                <v:stroke color="#3465a4" joinstyle="round" endcap="flat"/>
                <w10:wrap type="none"/>
              </v:shape>
            </w:pict>
          </mc:Fallback>
        </mc:AlternateContent>
      </w:r>
      <w:r w:rsidRPr="358D6F4B" w:rsidR="358D6F4B">
        <w:rPr>
          <w:rFonts w:ascii="Times New Roman" w:hAnsi="Times New Roman" w:cs="Times New Roman"/>
          <w:b w:val="0"/>
          <w:bCs w:val="0"/>
          <w:i w:val="0"/>
          <w:iCs w:val="0"/>
          <w:sz w:val="24"/>
          <w:szCs w:val="24"/>
        </w:rPr>
        <w:t xml:space="preserve">, to end the iteration. Algorithm </w:t>
      </w:r>
      <w:r w:rsidRPr="358D6F4B" w:rsidR="358D6F4B">
        <w:rPr>
          <w:rFonts w:ascii="Times New Roman" w:hAnsi="Times New Roman" w:cs="Times New Roman"/>
          <w:b w:val="0"/>
          <w:bCs w:val="0"/>
          <w:i w:val="0"/>
          <w:iCs w:val="0"/>
          <w:sz w:val="24"/>
          <w:szCs w:val="24"/>
        </w:rPr>
        <w:t xml:space="preserve">1 </w:t>
      </w:r>
      <w:r w:rsidRPr="358D6F4B" w:rsidR="358D6F4B">
        <w:rPr>
          <w:rFonts w:ascii="Times New Roman" w:hAnsi="Times New Roman" w:cs="Times New Roman"/>
          <w:b w:val="0"/>
          <w:bCs w:val="0"/>
          <w:i w:val="0"/>
          <w:iCs w:val="0"/>
          <w:sz w:val="24"/>
          <w:szCs w:val="24"/>
        </w:rPr>
        <w:t xml:space="preserve">delineate the </w:t>
      </w:r>
      <w:r w:rsidRPr="358D6F4B" w:rsidR="358D6F4B">
        <w:rPr>
          <w:rFonts w:ascii="Times New Roman" w:hAnsi="Times New Roman" w:cs="Times New Roman"/>
          <w:b w:val="0"/>
          <w:bCs w:val="0"/>
          <w:i w:val="0"/>
          <w:iCs w:val="0"/>
          <w:sz w:val="24"/>
          <w:szCs w:val="24"/>
        </w:rPr>
        <w:t xml:space="preserve"> method:</w:t>
      </w:r>
    </w:p>
    <w:p xmlns:wp14="http://schemas.microsoft.com/office/word/2010/wordml" w14:paraId="0562CB0E"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34CE0A41"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62EBF3C5"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6D98A12B"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2946DB82"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5997CC1D"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110FFD37"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6B699379"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3FE9F23F"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1F72F646"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08CE6F91"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14:paraId="61CDCEAD"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w:rsidR="789FDBD3" w:rsidP="789FDBD3" w:rsidRDefault="789FDBD3" w14:paraId="6F36B003" w14:textId="19B89884">
      <w:pPr>
        <w:pStyle w:val="Normal"/>
        <w:jc w:val="center"/>
      </w:pPr>
      <w:r w:rsidRPr="789FDBD3" w:rsidR="789FDBD3">
        <w:rPr>
          <w:rFonts w:ascii="Times New Roman" w:hAnsi="Times New Roman" w:cs="Times New Roman"/>
          <w:b w:val="0"/>
          <w:bCs w:val="0"/>
          <w:i w:val="0"/>
          <w:iCs w:val="0"/>
          <w:sz w:val="24"/>
          <w:szCs w:val="24"/>
        </w:rPr>
        <w:t xml:space="preserve">Table 2: The Newton-Raphson algorithm for </w:t>
      </w:r>
      <w:proofErr w:type="spellStart"/>
      <w:r w:rsidRPr="789FDBD3" w:rsidR="789FDBD3">
        <w:rPr>
          <w:rFonts w:ascii="Times New Roman" w:hAnsi="Times New Roman" w:cs="Times New Roman"/>
          <w:b w:val="0"/>
          <w:bCs w:val="0"/>
          <w:i w:val="1"/>
          <w:iCs w:val="1"/>
          <w:sz w:val="24"/>
          <w:szCs w:val="24"/>
        </w:rPr>
        <w:t>r_mini</w:t>
      </w:r>
      <w:r w:rsidRPr="789FDBD3" w:rsidR="789FDBD3">
        <w:rPr>
          <w:rFonts w:ascii="Times New Roman" w:hAnsi="Times New Roman" w:cs="Times New Roman"/>
          <w:b w:val="0"/>
          <w:bCs w:val="0"/>
          <w:i w:val="0"/>
          <w:iCs w:val="0"/>
          <w:sz w:val="24"/>
          <w:szCs w:val="24"/>
        </w:rPr>
        <w:t>’s</w:t>
      </w:r>
      <w:proofErr w:type="spellEnd"/>
      <w:r w:rsidRPr="789FDBD3" w:rsidR="789FDBD3">
        <w:rPr>
          <w:rFonts w:ascii="Times New Roman" w:hAnsi="Times New Roman" w:cs="Times New Roman"/>
          <w:b w:val="0"/>
          <w:bCs w:val="0"/>
          <w:i w:val="0"/>
          <w:iCs w:val="0"/>
          <w:sz w:val="24"/>
          <w:szCs w:val="24"/>
        </w:rPr>
        <w:t xml:space="preserve"> inverse kinematic solver</w:t>
      </w:r>
    </w:p>
    <w:p xmlns:wp14="http://schemas.microsoft.com/office/word/2010/wordml" w14:paraId="0DFAE634" wp14:textId="77777777">
      <w:pPr>
        <w:pStyle w:val="Normal"/>
        <w:bidi w:val="0"/>
        <w:jc w:val="both"/>
        <w:textAlignment w:val="center"/>
        <w:rPr/>
      </w:pPr>
      <w:r>
        <w:rPr>
          <w:rFonts w:ascii="Times New Roman" w:hAnsi="Times New Roman" w:cs="Times New Roman"/>
          <w:b w:val="false"/>
          <w:bCs w:val="false"/>
          <w:i w:val="false"/>
          <w:iCs w:val="false"/>
          <w:sz w:val="24"/>
          <w:szCs w:val="32"/>
        </w:rPr>
        <w:drawing>
          <wp:inline xmlns:wp14="http://schemas.microsoft.com/office/word/2010/wordprocessingDrawing" distT="0" distB="0" distL="0" distR="0" wp14:anchorId="7D49F611" wp14:editId="7777777">
            <wp:extent cx="5731510" cy="1821815"/>
            <wp:effectExtent l="0" t="0" r="0" b="0"/>
            <wp:docPr id="5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 descr=""/>
                    <pic:cNvPicPr>
                      <a:picLocks noChangeAspect="1" noChangeArrowheads="1"/>
                    </pic:cNvPicPr>
                  </pic:nvPicPr>
                  <pic:blipFill>
                    <a:blip r:embed="rId104"/>
                    <a:stretch>
                      <a:fillRect/>
                    </a:stretch>
                  </pic:blipFill>
                  <pic:spPr bwMode="auto">
                    <a:xfrm>
                      <a:off x="0" y="0"/>
                      <a:ext cx="5731510" cy="1821815"/>
                    </a:xfrm>
                    <a:prstGeom prst="rect">
                      <a:avLst/>
                    </a:prstGeom>
                  </pic:spPr>
                </pic:pic>
              </a:graphicData>
            </a:graphic>
          </wp:inline>
        </w:drawing>
      </w:r>
      <w:r>
        <w:rPr>
          <w:rFonts w:ascii="Times New Roman" w:hAnsi="Times New Roman" w:cs="Times New Roman"/>
          <w:b w:val="false"/>
          <w:bCs w:val="false"/>
          <w:i w:val="false"/>
          <w:iCs w:val="false"/>
          <w:sz w:val="24"/>
          <w:szCs w:val="32"/>
        </w:rPr>
        <w:t xml:space="preserve">  </w:t>
      </w:r>
    </w:p>
    <w:p xmlns:wp14="http://schemas.microsoft.com/office/word/2010/wordml" w14:paraId="20DABA13" wp14:textId="77777777">
      <w:pPr>
        <w:pStyle w:val="Iiumjournal"/>
        <w:numPr>
          <w:ilvl w:val="1"/>
          <w:numId w:val="1"/>
        </w:numPr>
        <w:tabs>
          <w:tab w:val="clear" w:pos="446"/>
          <w:tab w:val="center" w:leader="none" w:pos="4513"/>
          <w:tab w:val="right" w:leader="none" w:pos="9026"/>
        </w:tabs>
        <w:bidi w:val="0"/>
        <w:rPr>
          <w:rFonts w:ascii="Times New Roman" w:hAnsi="Times New Roman" w:cs="Times New Roman"/>
          <w:b/>
          <w:b/>
          <w:bCs/>
          <w:i w:val="false"/>
          <w:i w:val="false"/>
          <w:iCs w:val="false"/>
          <w:sz w:val="24"/>
          <w:szCs w:val="32"/>
        </w:rPr>
      </w:pPr>
      <w:r>
        <w:rPr>
          <w:rFonts w:cs="Times New Roman"/>
          <w:b/>
          <w:bCs/>
          <w:i w:val="false"/>
          <w:iCs w:val="false"/>
          <w:sz w:val="24"/>
          <w:szCs w:val="32"/>
        </w:rPr>
        <w:t>The Rapidly-Exploring Random Trees and its Mathematical Background</w:t>
      </w:r>
    </w:p>
    <w:p xmlns:wp14="http://schemas.microsoft.com/office/word/2010/wordml" w:rsidP="358D6F4B" w14:paraId="466E5869" wp14:textId="7FC71514">
      <w:pPr>
        <w:pStyle w:val="Iiumjournal"/>
        <w:numPr>
          <w:numId w:val="0"/>
        </w:numPr>
        <w:bidi w:val="0"/>
        <w:ind w:left="0" w:firstLine="450"/>
        <w:jc w:val="left"/>
        <w:rPr>
          <w:b w:val="0"/>
          <w:b w:val="false"/>
          <w:bCs w:val="0"/>
          <w:i w:val="0"/>
          <w:i w:val="false"/>
          <w:iCs w:val="0"/>
          <w:sz w:val="24"/>
          <w:szCs w:val="24"/>
        </w:rPr>
      </w:pPr>
      <w:r w:rsidRPr="358D6F4B" w:rsidR="358D6F4B">
        <w:rPr>
          <w:rFonts w:cs="Times New Roman"/>
          <w:b w:val="0"/>
          <w:bCs w:val="0"/>
          <w:i w:val="0"/>
          <w:iCs w:val="0"/>
          <w:sz w:val="24"/>
          <w:szCs w:val="24"/>
        </w:rPr>
        <w:t xml:space="preserve">This research uses RRT implementation provided by OMPL library packaged in the </w:t>
      </w:r>
      <w:proofErr w:type="spellStart"/>
      <w:r w:rsidRPr="358D6F4B" w:rsidR="358D6F4B">
        <w:rPr>
          <w:rFonts w:cs="Times New Roman"/>
          <w:b w:val="0"/>
          <w:bCs w:val="0"/>
          <w:i w:val="0"/>
          <w:iCs w:val="0"/>
          <w:sz w:val="24"/>
          <w:szCs w:val="24"/>
        </w:rPr>
        <w:t xml:space="preserve">MoveIt</w:t>
      </w:r>
      <w:proofErr w:type="spellEnd"/>
      <w:r w:rsidRPr="358D6F4B" w:rsidR="1AB75E64">
        <w:rPr>
          <w:rFonts w:cs="Times New Roman"/>
          <w:b w:val="0"/>
          <w:bCs w:val="0"/>
          <w:i w:val="0"/>
          <w:iCs w:val="0"/>
          <w:sz w:val="24"/>
          <w:szCs w:val="24"/>
        </w:rPr>
        <w:t xml:space="preserve"> </w:t>
      </w:r>
      <w:r w:rsidRPr="358D6F4B" w:rsidR="358D6F4B">
        <w:rPr>
          <w:rFonts w:cs="Times New Roman"/>
          <w:b w:val="0"/>
          <w:bCs w:val="0"/>
          <w:i w:val="0"/>
          <w:iCs w:val="0"/>
          <w:sz w:val="24"/>
          <w:szCs w:val="24"/>
        </w:rPr>
        <w:t xml:space="preserve">software. The algorithm for the purpose of this research is shown in </w:t>
      </w:r>
      <w:r w:rsidRPr="358D6F4B" w:rsidR="358D6F4B">
        <w:rPr>
          <w:rFonts w:cs="Times New Roman"/>
          <w:b w:val="0"/>
          <w:bCs w:val="0"/>
          <w:i w:val="0"/>
          <w:iCs w:val="0"/>
          <w:sz w:val="24"/>
          <w:szCs w:val="24"/>
        </w:rPr>
        <w:t>Algorithm 2</w:t>
      </w:r>
      <w:r w:rsidRPr="358D6F4B" w:rsidR="358D6F4B">
        <w:rPr>
          <w:rFonts w:cs="Times New Roman"/>
          <w:b w:val="0"/>
          <w:bCs w:val="0"/>
          <w:i w:val="0"/>
          <w:iCs w:val="0"/>
          <w:sz w:val="24"/>
          <w:szCs w:val="24"/>
        </w:rPr>
        <w:t>:</w:t>
      </w:r>
    </w:p>
    <w:p w:rsidR="789FDBD3" w:rsidP="789FDBD3" w:rsidRDefault="789FDBD3" w14:paraId="7F78B501" w14:textId="63A20057">
      <w:pPr>
        <w:pStyle w:val="Iiumjournal"/>
        <w:numPr>
          <w:numId w:val="0"/>
        </w:numPr>
        <w:tabs>
          <w:tab w:val="clear" w:leader="none" w:pos="446"/>
        </w:tabs>
        <w:spacing w:after="0" w:afterAutospacing="off"/>
        <w:jc w:val="center"/>
        <w:rPr>
          <w:rFonts w:ascii="Times New Roman" w:hAnsi="Times New Roman" w:cs="Times New Roman"/>
          <w:b w:val="0"/>
          <w:bCs w:val="0"/>
          <w:i w:val="0"/>
          <w:iCs w:val="0"/>
          <w:sz w:val="24"/>
          <w:szCs w:val="24"/>
        </w:rPr>
      </w:pPr>
      <w:r w:rsidRPr="789FDBD3" w:rsidR="789FDBD3">
        <w:rPr>
          <w:rFonts w:cs="Times New Roman"/>
          <w:b w:val="0"/>
          <w:bCs w:val="0"/>
          <w:i w:val="0"/>
          <w:iCs w:val="0"/>
          <w:sz w:val="24"/>
          <w:szCs w:val="24"/>
        </w:rPr>
        <w:t>Table 3: The RRT algorithm</w:t>
      </w:r>
    </w:p>
    <w:p xmlns:wp14="http://schemas.microsoft.com/office/word/2010/wordml" w:rsidP="789FDBD3" w14:paraId="23DE523C" wp14:textId="77777777">
      <w:pPr>
        <w:pStyle w:val="Normal"/>
        <w:bidi w:val="0"/>
        <w:spacing w:after="0" w:afterAutospacing="off"/>
        <w:jc w:val="both"/>
        <w:textAlignment w:val="center"/>
        <w:rPr>
          <w:rFonts w:ascii="Times New Roman" w:hAnsi="Times New Roman" w:cs="Times New Roman"/>
          <w:b w:val="0"/>
          <w:b w:val="false"/>
          <w:bCs w:val="0"/>
          <w:i w:val="0"/>
          <w:i w:val="false"/>
          <w:iCs w:val="0"/>
          <w:sz w:val="24"/>
          <w:szCs w:val="24"/>
        </w:rPr>
      </w:pPr>
      <w:r w:rsidR="789FDBD3">
        <w:drawing>
          <wp:inline xmlns:wp14="http://schemas.microsoft.com/office/word/2010/wordprocessingDrawing" wp14:editId="4607C891" wp14:anchorId="73A35055">
            <wp:extent cx="5731510" cy="1979295"/>
            <wp:effectExtent l="0" t="0" r="0" b="0"/>
            <wp:docPr id="57" name="Image8" title=""/>
            <wp:cNvGraphicFramePr>
              <a:graphicFrameLocks noChangeAspect="1"/>
            </wp:cNvGraphicFramePr>
            <a:graphic>
              <a:graphicData uri="http://schemas.openxmlformats.org/drawingml/2006/picture">
                <pic:pic>
                  <pic:nvPicPr>
                    <pic:cNvPr id="0" name="Image8"/>
                    <pic:cNvPicPr/>
                  </pic:nvPicPr>
                  <pic:blipFill>
                    <a:blip r:embed="Rc3ea916d3eb248fd">
                      <a:extLst>
                        <a:ext xmlns:a="http://schemas.openxmlformats.org/drawingml/2006/main" uri="{28A0092B-C50C-407E-A947-70E740481C1C}">
                          <a14:useLocalDpi val="0"/>
                        </a:ext>
                      </a:extLst>
                    </a:blip>
                    <a:stretch>
                      <a:fillRect/>
                    </a:stretch>
                  </pic:blipFill>
                  <pic:spPr>
                    <a:xfrm rot="0" flipH="0" flipV="0">
                      <a:off x="0" y="0"/>
                      <a:ext cx="5731510" cy="1979295"/>
                    </a:xfrm>
                    <a:prstGeom prst="rect">
                      <a:avLst/>
                    </a:prstGeom>
                  </pic:spPr>
                </pic:pic>
              </a:graphicData>
            </a:graphic>
          </wp:inline>
        </w:drawing>
      </w:r>
    </w:p>
    <w:p xmlns:wp14="http://schemas.microsoft.com/office/word/2010/wordml" w14:paraId="52E56223" wp14:textId="77777777">
      <w:pPr>
        <w:pStyle w:val="Normal"/>
        <w:bidi w:val="0"/>
        <w:jc w:val="both"/>
        <w:textAlignment w:val="center"/>
        <w:rPr>
          <w:rFonts w:ascii="Times New Roman" w:hAnsi="Times New Roman" w:cs="Times New Roman"/>
          <w:b w:val="false"/>
          <w:b w:val="false"/>
          <w:bCs w:val="false"/>
          <w:i w:val="false"/>
          <w:i w:val="false"/>
          <w:iCs w:val="false"/>
          <w:sz w:val="24"/>
          <w:szCs w:val="32"/>
        </w:rPr>
      </w:pPr>
      <w:r>
        <w:rPr>
          <w:rFonts w:ascii="Times New Roman" w:hAnsi="Times New Roman" w:cs="Times New Roman"/>
          <w:b w:val="false"/>
          <w:bCs w:val="false"/>
          <w:i w:val="false"/>
          <w:iCs w:val="false"/>
          <w:sz w:val="24"/>
          <w:szCs w:val="32"/>
        </w:rPr>
      </w:r>
    </w:p>
    <w:p xmlns:wp14="http://schemas.microsoft.com/office/word/2010/wordml" w:rsidP="0F233ADF" w14:paraId="07547A01" wp14:textId="177184B2">
      <w:pPr>
        <w:pStyle w:val="Normal"/>
        <w:bidi w:val="0"/>
        <w:spacing w:before="120" w:beforeAutospacing="off" w:after="120" w:afterAutospacing="off"/>
        <w:jc w:val="both"/>
        <w:textAlignment w:val="center"/>
        <w:rPr>
          <w:rFonts w:ascii="Times New Roman" w:hAnsi="Times New Roman" w:cs="Times New Roman"/>
          <w:b w:val="0"/>
          <w:b w:val="false"/>
          <w:bCs w:val="0"/>
          <w:i w:val="0"/>
          <w:i w:val="false"/>
          <w:iCs w:val="0"/>
          <w:sz w:val="24"/>
          <w:szCs w:val="24"/>
        </w:rPr>
      </w:pPr>
      <w:proofErr w:type="gramStart"/>
      <w:r w:rsidRPr="0F233ADF" w:rsidR="358D6F4B">
        <w:rPr>
          <w:rFonts w:ascii="Times New Roman" w:hAnsi="Times New Roman" w:cs="Times New Roman"/>
          <w:b w:val="0"/>
          <w:bCs w:val="0"/>
          <w:i w:val="0"/>
          <w:iCs w:val="0"/>
          <w:sz w:val="24"/>
          <w:szCs w:val="24"/>
        </w:rPr>
        <w:t>where</w:t>
      </w:r>
      <w:proofErr w:type="gramEnd"/>
      <w:r w:rsidRPr="0F233ADF" w:rsidR="358D6F4B">
        <w:rPr>
          <w:rFonts w:ascii="Times New Roman" w:hAnsi="Times New Roman" w:cs="Times New Roman"/>
          <w:b w:val="0"/>
          <w:bCs w:val="0"/>
          <w:i w:val="0"/>
          <w:iCs w:val="0"/>
          <w:sz w:val="24"/>
          <w:szCs w:val="24"/>
        </w:rPr>
        <w:t xml:space="preserve"> </w:t>
      </w:r>
      <w:r w:rsidR="358D6F4B">
        <w:drawing>
          <wp:inline xmlns:wp14="http://schemas.microsoft.com/office/word/2010/wordprocessingDrawing" wp14:editId="493E975F" wp14:anchorId="78349724">
            <wp:extent cx="69215" cy="106045"/>
            <wp:effectExtent l="0" t="0" r="0" b="0"/>
            <wp:docPr id="58" name="Shape48" descr="12§display§k§png§1200§FALSE§" title="TexMaths"/>
            <wp:cNvGraphicFramePr>
              <a:graphicFrameLocks/>
            </wp:cNvGraphicFramePr>
            <a:graphic>
              <a:graphicData uri="http://schemas.openxmlformats.org/drawingml/2006/picture">
                <pic:pic>
                  <pic:nvPicPr>
                    <pic:cNvPr id="0" name="Shape48"/>
                    <pic:cNvPicPr/>
                  </pic:nvPicPr>
                  <pic:blipFill>
                    <a:blip r:embed="R7de5e61d299f450f">
                      <a:extLst>
                        <a:ext xmlns:a="http://schemas.openxmlformats.org/drawingml/2006/main" uri="{28A0092B-C50C-407E-A947-70E740481C1C}">
                          <a14:useLocalDpi val="0"/>
                        </a:ext>
                      </a:extLst>
                    </a:blip>
                    <a:stretch>
                      <a:fillRect/>
                    </a:stretch>
                  </pic:blipFill>
                  <pic:spPr>
                    <a:xfrm rot="0" flipH="0" flipV="0">
                      <a:off x="0" y="0"/>
                      <a:ext cx="69215" cy="106045"/>
                    </a:xfrm>
                    <a:prstGeom prst="rect">
                      <a:avLst/>
                    </a:prstGeom>
                    <a:ln w="0"/>
                  </pic:spPr>
                </pic:pic>
              </a:graphicData>
            </a:graphic>
          </wp:inline>
        </w:drawing>
      </w:r>
      <w:r w:rsidRPr="0F233ADF" w:rsidR="358D6F4B">
        <w:rPr>
          <w:rFonts w:ascii="Times New Roman" w:hAnsi="Times New Roman" w:cs="Times New Roman"/>
          <w:b w:val="0"/>
          <w:bCs w:val="0"/>
          <w:i w:val="0"/>
          <w:iCs w:val="0"/>
          <w:sz w:val="24"/>
          <w:szCs w:val="24"/>
        </w:rPr>
        <w:t xml:space="preserve"> represent the number of </w:t>
      </w:r>
      <w:r w:rsidRPr="0F233ADF" w:rsidR="4FF86D8F">
        <w:rPr>
          <w:rFonts w:ascii="Times New Roman" w:hAnsi="Times New Roman" w:cs="Times New Roman"/>
          <w:b w:val="0"/>
          <w:bCs w:val="0"/>
          <w:i w:val="0"/>
          <w:iCs w:val="0"/>
          <w:sz w:val="24"/>
          <w:szCs w:val="24"/>
        </w:rPr>
        <w:t>nodes</w:t>
      </w:r>
      <w:r w:rsidRPr="0F233ADF" w:rsidR="358D6F4B">
        <w:rPr>
          <w:rFonts w:ascii="Times New Roman" w:hAnsi="Times New Roman" w:cs="Times New Roman"/>
          <w:b w:val="0"/>
          <w:bCs w:val="0"/>
          <w:i w:val="0"/>
          <w:iCs w:val="0"/>
          <w:sz w:val="24"/>
          <w:szCs w:val="24"/>
        </w:rPr>
        <w:t xml:space="preserve"> in the tree generated by the RRT</w:t>
      </w:r>
      <w:r w:rsidRPr="0F233ADF" w:rsidR="71BB6A10">
        <w:rPr>
          <w:rFonts w:ascii="Times New Roman" w:hAnsi="Times New Roman" w:cs="Times New Roman"/>
          <w:b w:val="0"/>
          <w:bCs w:val="0"/>
          <w:i w:val="0"/>
          <w:iCs w:val="0"/>
          <w:sz w:val="24"/>
          <w:szCs w:val="24"/>
        </w:rPr>
        <w:t>;</w:t>
      </w:r>
      <w:r w:rsidRPr="0F233ADF" w:rsidR="358D6F4B">
        <w:rPr>
          <w:rFonts w:ascii="Times New Roman" w:hAnsi="Times New Roman" w:cs="Times New Roman"/>
          <w:b w:val="0"/>
          <w:bCs w:val="0"/>
          <w:i w:val="0"/>
          <w:iCs w:val="0"/>
          <w:sz w:val="24"/>
          <w:szCs w:val="24"/>
        </w:rPr>
        <w:t xml:space="preserve"> </w:t>
      </w:r>
      <w:r w:rsidR="358D6F4B">
        <w:drawing>
          <wp:inline xmlns:wp14="http://schemas.microsoft.com/office/word/2010/wordprocessingDrawing" wp14:editId="40AF5D43" wp14:anchorId="6E43DF53">
            <wp:extent cx="165735" cy="113665"/>
            <wp:effectExtent l="0" t="0" r="0" b="0"/>
            <wp:docPr id="59" name="Shape49" descr="12§display§\mathcal{M}§png§1200§FALSE§" title="TexMaths"/>
            <wp:cNvGraphicFramePr>
              <a:graphicFrameLocks/>
            </wp:cNvGraphicFramePr>
            <a:graphic>
              <a:graphicData uri="http://schemas.openxmlformats.org/drawingml/2006/picture">
                <pic:pic>
                  <pic:nvPicPr>
                    <pic:cNvPr id="0" name="Shape49"/>
                    <pic:cNvPicPr/>
                  </pic:nvPicPr>
                  <pic:blipFill>
                    <a:blip r:embed="R7498e257d91a4d32">
                      <a:extLst>
                        <a:ext xmlns:a="http://schemas.openxmlformats.org/drawingml/2006/main" uri="{28A0092B-C50C-407E-A947-70E740481C1C}">
                          <a14:useLocalDpi val="0"/>
                        </a:ext>
                      </a:extLst>
                    </a:blip>
                    <a:stretch>
                      <a:fillRect/>
                    </a:stretch>
                  </pic:blipFill>
                  <pic:spPr>
                    <a:xfrm rot="0" flipH="0" flipV="0">
                      <a:off x="0" y="0"/>
                      <a:ext cx="165735" cy="113665"/>
                    </a:xfrm>
                    <a:prstGeom prst="rect">
                      <a:avLst/>
                    </a:prstGeom>
                    <a:ln w="0"/>
                  </pic:spPr>
                </pic:pic>
              </a:graphicData>
            </a:graphic>
          </wp:inline>
        </w:drawing>
      </w:r>
      <w:r w:rsidRPr="0F233ADF" w:rsidR="358D6F4B">
        <w:rPr>
          <w:rFonts w:ascii="Times New Roman" w:hAnsi="Times New Roman" w:cs="Times New Roman"/>
          <w:b w:val="0"/>
          <w:bCs w:val="0"/>
          <w:i w:val="0"/>
          <w:iCs w:val="0"/>
          <w:sz w:val="24"/>
          <w:szCs w:val="24"/>
        </w:rPr>
        <w:t xml:space="preserve">, represent the collision </w:t>
      </w:r>
      <w:r w:rsidRPr="0F233ADF" w:rsidR="7D7C4A26">
        <w:rPr>
          <w:rFonts w:ascii="Times New Roman" w:hAnsi="Times New Roman" w:cs="Times New Roman"/>
          <w:b w:val="0"/>
          <w:bCs w:val="0"/>
          <w:i w:val="0"/>
          <w:iCs w:val="0"/>
          <w:sz w:val="24"/>
          <w:szCs w:val="24"/>
        </w:rPr>
        <w:t>space</w:t>
      </w:r>
      <w:r w:rsidRPr="0F233ADF" w:rsidR="358D6F4B">
        <w:rPr>
          <w:rFonts w:ascii="Times New Roman" w:hAnsi="Times New Roman" w:cs="Times New Roman"/>
          <w:b w:val="0"/>
          <w:bCs w:val="0"/>
          <w:i w:val="0"/>
          <w:iCs w:val="0"/>
          <w:sz w:val="24"/>
          <w:szCs w:val="24"/>
        </w:rPr>
        <w:t xml:space="preserve"> of the planning scene where all RRT sampling takes place and, </w:t>
      </w:r>
      <w:r w:rsidR="358D6F4B">
        <w:drawing>
          <wp:inline xmlns:wp14="http://schemas.microsoft.com/office/word/2010/wordprocessingDrawing" wp14:editId="1D51354C" wp14:anchorId="1B1E03C3">
            <wp:extent cx="120650" cy="118745"/>
            <wp:effectExtent l="0" t="0" r="0" b="0"/>
            <wp:docPr id="60" name="Shape50" descr="12§display§\mathcal{T}§png§1200§FALSE§" title="TexMaths"/>
            <wp:cNvGraphicFramePr>
              <a:graphicFrameLocks/>
            </wp:cNvGraphicFramePr>
            <a:graphic>
              <a:graphicData uri="http://schemas.openxmlformats.org/drawingml/2006/picture">
                <pic:pic>
                  <pic:nvPicPr>
                    <pic:cNvPr id="0" name="Shape50"/>
                    <pic:cNvPicPr/>
                  </pic:nvPicPr>
                  <pic:blipFill>
                    <a:blip r:embed="R99121ea1f9c340e5">
                      <a:extLst>
                        <a:ext xmlns:a="http://schemas.openxmlformats.org/drawingml/2006/main" uri="{28A0092B-C50C-407E-A947-70E740481C1C}">
                          <a14:useLocalDpi val="0"/>
                        </a:ext>
                      </a:extLst>
                    </a:blip>
                    <a:stretch>
                      <a:fillRect/>
                    </a:stretch>
                  </pic:blipFill>
                  <pic:spPr>
                    <a:xfrm rot="0" flipH="0" flipV="0">
                      <a:off x="0" y="0"/>
                      <a:ext cx="120650" cy="118745"/>
                    </a:xfrm>
                    <a:prstGeom prst="rect">
                      <a:avLst/>
                    </a:prstGeom>
                    <a:ln w="0"/>
                  </pic:spPr>
                </pic:pic>
              </a:graphicData>
            </a:graphic>
          </wp:inline>
        </w:drawing>
      </w:r>
      <w:r w:rsidRPr="0F233ADF" w:rsidR="358D6F4B">
        <w:rPr>
          <w:rFonts w:ascii="Times New Roman" w:hAnsi="Times New Roman" w:cs="Times New Roman"/>
          <w:b w:val="0"/>
          <w:bCs w:val="0"/>
          <w:i w:val="0"/>
          <w:iCs w:val="0"/>
          <w:sz w:val="24"/>
          <w:szCs w:val="24"/>
        </w:rPr>
        <w:t xml:space="preserve">, is the tree that points to a non-colliding space. In this RRT implementation, the map </w:t>
      </w:r>
      <w:r w:rsidRPr="0F233ADF" w:rsidR="5E280572">
        <w:rPr>
          <w:rFonts w:ascii="Times New Roman" w:hAnsi="Times New Roman" w:cs="Times New Roman"/>
          <w:b w:val="0"/>
          <w:bCs w:val="0"/>
          <w:i w:val="0"/>
          <w:iCs w:val="0"/>
          <w:sz w:val="24"/>
          <w:szCs w:val="24"/>
        </w:rPr>
        <w:t>is</w:t>
      </w:r>
      <w:r w:rsidRPr="0F233ADF" w:rsidR="358D6F4B">
        <w:rPr>
          <w:rFonts w:ascii="Times New Roman" w:hAnsi="Times New Roman" w:cs="Times New Roman"/>
          <w:b w:val="0"/>
          <w:bCs w:val="0"/>
          <w:i w:val="0"/>
          <w:iCs w:val="0"/>
          <w:sz w:val="24"/>
          <w:szCs w:val="24"/>
        </w:rPr>
        <w:t xml:space="preserve"> loaded or queried in line </w:t>
      </w:r>
      <w:r w:rsidRPr="0F233ADF" w:rsidR="358D6F4B">
        <w:rPr>
          <w:rFonts w:ascii="Times New Roman" w:hAnsi="Times New Roman" w:cs="Times New Roman"/>
          <w:b w:val="0"/>
          <w:bCs w:val="0"/>
          <w:i w:val="0"/>
          <w:iCs w:val="0"/>
          <w:sz w:val="24"/>
          <w:szCs w:val="24"/>
        </w:rPr>
        <w:t xml:space="preserve">1 </w:t>
      </w:r>
      <w:r w:rsidRPr="0F233ADF" w:rsidR="358D6F4B">
        <w:rPr>
          <w:rFonts w:ascii="Times New Roman" w:hAnsi="Times New Roman" w:cs="Times New Roman"/>
          <w:b w:val="0"/>
          <w:bCs w:val="0"/>
          <w:i w:val="0"/>
          <w:iCs w:val="0"/>
          <w:sz w:val="24"/>
          <w:szCs w:val="24"/>
        </w:rPr>
        <w:t xml:space="preserve">each time the </w:t>
      </w:r>
      <w:proofErr w:type="spellStart"/>
      <w:r w:rsidRPr="0F233ADF" w:rsidR="358D6F4B">
        <w:rPr>
          <w:rFonts w:ascii="Times New Roman" w:hAnsi="Times New Roman" w:cs="Times New Roman"/>
          <w:b w:val="0"/>
          <w:bCs w:val="0"/>
          <w:i w:val="1"/>
          <w:iCs w:val="1"/>
          <w:sz w:val="24"/>
          <w:szCs w:val="24"/>
        </w:rPr>
        <w:t>generateRRT</w:t>
      </w:r>
      <w:proofErr w:type="spellEnd"/>
      <w:r w:rsidRPr="0F233ADF" w:rsidR="358D6F4B">
        <w:rPr>
          <w:rFonts w:ascii="Times New Roman" w:hAnsi="Times New Roman" w:cs="Times New Roman"/>
          <w:b w:val="0"/>
          <w:bCs w:val="0"/>
          <w:i w:val="1"/>
          <w:iCs w:val="1"/>
          <w:sz w:val="24"/>
          <w:szCs w:val="24"/>
        </w:rPr>
        <w:t>()</w:t>
      </w:r>
      <w:r w:rsidRPr="0F233ADF" w:rsidR="358D6F4B">
        <w:rPr>
          <w:rFonts w:ascii="Times New Roman" w:hAnsi="Times New Roman" w:cs="Times New Roman"/>
          <w:b w:val="0"/>
          <w:bCs w:val="0"/>
          <w:i w:val="0"/>
          <w:iCs w:val="0"/>
          <w:sz w:val="24"/>
          <w:szCs w:val="24"/>
        </w:rPr>
        <w:t xml:space="preserve"> is invoked. Line </w:t>
      </w:r>
      <w:r w:rsidRPr="0F233ADF" w:rsidR="358D6F4B">
        <w:rPr>
          <w:rFonts w:ascii="Times New Roman" w:hAnsi="Times New Roman" w:cs="Times New Roman"/>
          <w:b w:val="0"/>
          <w:bCs w:val="0"/>
          <w:i w:val="0"/>
          <w:iCs w:val="0"/>
          <w:sz w:val="24"/>
          <w:szCs w:val="24"/>
        </w:rPr>
        <w:t>3</w:t>
      </w:r>
      <w:r w:rsidRPr="0F233ADF" w:rsidR="358D6F4B">
        <w:rPr>
          <w:rFonts w:ascii="Times New Roman" w:hAnsi="Times New Roman" w:cs="Times New Roman"/>
          <w:b w:val="0"/>
          <w:bCs w:val="0"/>
          <w:i w:val="0"/>
          <w:iCs w:val="0"/>
          <w:sz w:val="24"/>
          <w:szCs w:val="24"/>
        </w:rPr>
        <w:t xml:space="preserve"> generates a random state bias towards the </w:t>
      </w:r>
      <w:r w:rsidR="358D6F4B">
        <w:drawing>
          <wp:inline xmlns:wp14="http://schemas.microsoft.com/office/word/2010/wordprocessingDrawing" wp14:editId="7FD9ED22" wp14:anchorId="6C7151B6">
            <wp:extent cx="319405" cy="151130"/>
            <wp:effectExtent l="0" t="0" r="0" b="0"/>
            <wp:docPr id="61" name="Shape51" descr="12§display§C_{goal}§png§1200§FALSE§" title="TexMaths"/>
            <wp:cNvGraphicFramePr>
              <a:graphicFrameLocks/>
            </wp:cNvGraphicFramePr>
            <a:graphic>
              <a:graphicData uri="http://schemas.openxmlformats.org/drawingml/2006/picture">
                <pic:pic>
                  <pic:nvPicPr>
                    <pic:cNvPr id="0" name="Shape51"/>
                    <pic:cNvPicPr/>
                  </pic:nvPicPr>
                  <pic:blipFill>
                    <a:blip r:embed="R817db91536574cde">
                      <a:extLst>
                        <a:ext xmlns:a="http://schemas.openxmlformats.org/drawingml/2006/main" uri="{28A0092B-C50C-407E-A947-70E740481C1C}">
                          <a14:useLocalDpi val="0"/>
                        </a:ext>
                      </a:extLst>
                    </a:blip>
                    <a:stretch>
                      <a:fillRect/>
                    </a:stretch>
                  </pic:blipFill>
                  <pic:spPr>
                    <a:xfrm rot="0" flipH="0" flipV="0">
                      <a:off x="0" y="0"/>
                      <a:ext cx="319405" cy="151130"/>
                    </a:xfrm>
                    <a:prstGeom prst="rect">
                      <a:avLst/>
                    </a:prstGeom>
                    <a:ln w="0"/>
                  </pic:spPr>
                </pic:pic>
              </a:graphicData>
            </a:graphic>
          </wp:inline>
        </w:drawing>
      </w:r>
      <w:r w:rsidRPr="0F233ADF" w:rsidR="358D6F4B">
        <w:rPr>
          <w:rFonts w:ascii="Times New Roman" w:hAnsi="Times New Roman" w:cs="Times New Roman"/>
          <w:b w:val="0"/>
          <w:bCs w:val="0"/>
          <w:i w:val="0"/>
          <w:iCs w:val="0"/>
          <w:sz w:val="24"/>
          <w:szCs w:val="24"/>
        </w:rPr>
        <w:t xml:space="preserve">. Line </w:t>
      </w:r>
      <w:r w:rsidRPr="0F233ADF" w:rsidR="358D6F4B">
        <w:rPr>
          <w:rFonts w:ascii="Times New Roman" w:hAnsi="Times New Roman" w:cs="Times New Roman"/>
          <w:b w:val="0"/>
          <w:bCs w:val="0"/>
          <w:i w:val="0"/>
          <w:iCs w:val="0"/>
          <w:sz w:val="24"/>
          <w:szCs w:val="24"/>
        </w:rPr>
        <w:t>4</w:t>
      </w:r>
      <w:r w:rsidRPr="0F233ADF" w:rsidR="358D6F4B">
        <w:rPr>
          <w:rFonts w:ascii="Times New Roman" w:hAnsi="Times New Roman" w:cs="Times New Roman"/>
          <w:b w:val="0"/>
          <w:bCs w:val="0"/>
          <w:i w:val="0"/>
          <w:iCs w:val="0"/>
          <w:sz w:val="24"/>
          <w:szCs w:val="24"/>
        </w:rPr>
        <w:t xml:space="preserve"> invokes the k-nearest neighbor to find a </w:t>
      </w:r>
      <w:r w:rsidRPr="0F233ADF" w:rsidR="358D6F4B">
        <w:rPr>
          <w:rFonts w:ascii="Times New Roman" w:hAnsi="Times New Roman" w:cs="Times New Roman"/>
          <w:b w:val="0"/>
          <w:bCs w:val="0"/>
          <w:i w:val="0"/>
          <w:iCs w:val="0"/>
          <w:sz w:val="24"/>
          <w:szCs w:val="24"/>
        </w:rPr>
        <w:t>selection</w:t>
      </w:r>
      <w:r w:rsidRPr="0F233ADF" w:rsidR="358D6F4B">
        <w:rPr>
          <w:rFonts w:ascii="Times New Roman" w:hAnsi="Times New Roman" w:cs="Times New Roman"/>
          <w:b w:val="0"/>
          <w:bCs w:val="0"/>
          <w:i w:val="0"/>
          <w:iCs w:val="0"/>
          <w:sz w:val="24"/>
          <w:szCs w:val="24"/>
        </w:rPr>
        <w:t xml:space="preserve"> of nodes that is closes to the state configuration, </w:t>
      </w:r>
      <w:r w:rsidR="358D6F4B">
        <w:drawing>
          <wp:inline xmlns:wp14="http://schemas.microsoft.com/office/word/2010/wordprocessingDrawing" wp14:editId="51092C5A" wp14:anchorId="59A86BDB">
            <wp:extent cx="483235" cy="90170"/>
            <wp:effectExtent l="0" t="0" r="0" b="0"/>
            <wp:docPr id="62" name="Shape52" descr="12§display§c_{random}§png§1200§FALSE§" title="TexMaths"/>
            <wp:cNvGraphicFramePr>
              <a:graphicFrameLocks/>
            </wp:cNvGraphicFramePr>
            <a:graphic>
              <a:graphicData uri="http://schemas.openxmlformats.org/drawingml/2006/picture">
                <pic:pic>
                  <pic:nvPicPr>
                    <pic:cNvPr id="0" name="Shape52"/>
                    <pic:cNvPicPr/>
                  </pic:nvPicPr>
                  <pic:blipFill>
                    <a:blip r:embed="Rc615e851a9ac4f85">
                      <a:extLst>
                        <a:ext xmlns:a="http://schemas.openxmlformats.org/drawingml/2006/main" uri="{28A0092B-C50C-407E-A947-70E740481C1C}">
                          <a14:useLocalDpi val="0"/>
                        </a:ext>
                      </a:extLst>
                    </a:blip>
                    <a:stretch>
                      <a:fillRect/>
                    </a:stretch>
                  </pic:blipFill>
                  <pic:spPr>
                    <a:xfrm rot="0" flipH="0" flipV="0">
                      <a:off x="0" y="0"/>
                      <a:ext cx="483235" cy="90170"/>
                    </a:xfrm>
                    <a:prstGeom prst="rect">
                      <a:avLst/>
                    </a:prstGeom>
                    <a:ln w="0"/>
                  </pic:spPr>
                </pic:pic>
              </a:graphicData>
            </a:graphic>
          </wp:inline>
        </w:drawing>
      </w:r>
      <w:r w:rsidRPr="0F233ADF" w:rsidR="358D6F4B">
        <w:rPr>
          <w:rFonts w:ascii="Times New Roman" w:hAnsi="Times New Roman" w:cs="Times New Roman"/>
          <w:b w:val="0"/>
          <w:bCs w:val="0"/>
          <w:i w:val="0"/>
          <w:iCs w:val="0"/>
          <w:sz w:val="24"/>
          <w:szCs w:val="24"/>
        </w:rPr>
        <w:t xml:space="preserve">. Line </w:t>
      </w:r>
      <w:r w:rsidRPr="0F233ADF" w:rsidR="358D6F4B">
        <w:rPr>
          <w:rFonts w:ascii="Times New Roman" w:hAnsi="Times New Roman" w:cs="Times New Roman"/>
          <w:b w:val="0"/>
          <w:bCs w:val="0"/>
          <w:i w:val="0"/>
          <w:iCs w:val="0"/>
          <w:sz w:val="24"/>
          <w:szCs w:val="24"/>
        </w:rPr>
        <w:t>5</w:t>
      </w:r>
      <w:r w:rsidRPr="0F233ADF" w:rsidR="358D6F4B">
        <w:rPr>
          <w:rFonts w:ascii="Times New Roman" w:hAnsi="Times New Roman" w:cs="Times New Roman"/>
          <w:b w:val="0"/>
          <w:bCs w:val="0"/>
          <w:i w:val="0"/>
          <w:iCs w:val="0"/>
          <w:sz w:val="24"/>
          <w:szCs w:val="24"/>
        </w:rPr>
        <w:t xml:space="preserve"> is the </w:t>
      </w:r>
      <w:r w:rsidRPr="0F233ADF" w:rsidR="6751414A">
        <w:rPr>
          <w:rFonts w:ascii="Times New Roman" w:hAnsi="Times New Roman" w:cs="Times New Roman"/>
          <w:b w:val="0"/>
          <w:bCs w:val="0"/>
          <w:i w:val="0"/>
          <w:iCs w:val="0"/>
          <w:sz w:val="24"/>
          <w:szCs w:val="24"/>
        </w:rPr>
        <w:t>core</w:t>
      </w:r>
      <w:r w:rsidRPr="0F233ADF" w:rsidR="358D6F4B">
        <w:rPr>
          <w:rFonts w:ascii="Times New Roman" w:hAnsi="Times New Roman" w:cs="Times New Roman"/>
          <w:b w:val="0"/>
          <w:bCs w:val="0"/>
          <w:i w:val="0"/>
          <w:iCs w:val="0"/>
          <w:sz w:val="24"/>
          <w:szCs w:val="24"/>
        </w:rPr>
        <w:t xml:space="preserve"> of the </w:t>
      </w:r>
      <w:r w:rsidRPr="0F233ADF" w:rsidR="5626B6A0">
        <w:rPr>
          <w:rFonts w:ascii="Times New Roman" w:hAnsi="Times New Roman" w:cs="Times New Roman"/>
          <w:b w:val="0"/>
          <w:bCs w:val="0"/>
          <w:i w:val="0"/>
          <w:iCs w:val="0"/>
          <w:sz w:val="24"/>
          <w:szCs w:val="24"/>
        </w:rPr>
        <w:t xml:space="preserve">RRT </w:t>
      </w:r>
      <w:r w:rsidRPr="0F233ADF" w:rsidR="358D6F4B">
        <w:rPr>
          <w:rFonts w:ascii="Times New Roman" w:hAnsi="Times New Roman" w:cs="Times New Roman"/>
          <w:b w:val="0"/>
          <w:bCs w:val="0"/>
          <w:i w:val="0"/>
          <w:iCs w:val="0"/>
          <w:sz w:val="24"/>
          <w:szCs w:val="24"/>
        </w:rPr>
        <w:t xml:space="preserve">sampling where it </w:t>
      </w:r>
      <w:r w:rsidRPr="0F233ADF" w:rsidR="358D6F4B">
        <w:rPr>
          <w:rFonts w:ascii="Times New Roman" w:hAnsi="Times New Roman" w:cs="Times New Roman"/>
          <w:b w:val="0"/>
          <w:bCs w:val="0"/>
          <w:i w:val="0"/>
          <w:iCs w:val="0"/>
          <w:sz w:val="24"/>
          <w:szCs w:val="24"/>
        </w:rPr>
        <w:t>represent</w:t>
      </w:r>
      <w:r w:rsidRPr="0F233ADF" w:rsidR="62C59F66">
        <w:rPr>
          <w:rFonts w:ascii="Times New Roman" w:hAnsi="Times New Roman" w:cs="Times New Roman"/>
          <w:b w:val="0"/>
          <w:bCs w:val="0"/>
          <w:i w:val="0"/>
          <w:iCs w:val="0"/>
          <w:sz w:val="24"/>
          <w:szCs w:val="24"/>
        </w:rPr>
        <w:t>s</w:t>
      </w:r>
      <w:r w:rsidRPr="0F233ADF" w:rsidR="62C59F66">
        <w:rPr>
          <w:rFonts w:ascii="Times New Roman" w:hAnsi="Times New Roman" w:cs="Times New Roman"/>
          <w:b w:val="0"/>
          <w:bCs w:val="0"/>
          <w:i w:val="0"/>
          <w:iCs w:val="0"/>
          <w:sz w:val="24"/>
          <w:szCs w:val="24"/>
        </w:rPr>
        <w:t xml:space="preserve"> the controlling input of the robot motion. Since, the </w:t>
      </w:r>
      <w:r w:rsidRPr="0F233ADF" w:rsidR="6D3CA434">
        <w:rPr>
          <w:rFonts w:ascii="Times New Roman" w:hAnsi="Times New Roman" w:cs="Times New Roman"/>
          <w:b w:val="0"/>
          <w:bCs w:val="0"/>
          <w:i w:val="0"/>
          <w:iCs w:val="0"/>
          <w:sz w:val="24"/>
          <w:szCs w:val="24"/>
        </w:rPr>
        <w:t>robot is</w:t>
      </w:r>
      <w:r w:rsidRPr="0F233ADF" w:rsidR="62C59F66">
        <w:rPr>
          <w:rFonts w:ascii="Times New Roman" w:hAnsi="Times New Roman" w:cs="Times New Roman"/>
          <w:b w:val="0"/>
          <w:bCs w:val="0"/>
          <w:i w:val="0"/>
          <w:iCs w:val="0"/>
          <w:sz w:val="24"/>
          <w:szCs w:val="24"/>
        </w:rPr>
        <w:t xml:space="preserve"> </w:t>
      </w:r>
      <w:r w:rsidRPr="0F233ADF" w:rsidR="6B0AA0B9">
        <w:rPr>
          <w:rFonts w:ascii="Times New Roman" w:hAnsi="Times New Roman" w:cs="Times New Roman"/>
          <w:b w:val="0"/>
          <w:bCs w:val="0"/>
          <w:i w:val="0"/>
          <w:iCs w:val="0"/>
          <w:sz w:val="24"/>
          <w:szCs w:val="24"/>
        </w:rPr>
        <w:t>controlled</w:t>
      </w:r>
      <w:r w:rsidRPr="0F233ADF" w:rsidR="62C59F66">
        <w:rPr>
          <w:rFonts w:ascii="Times New Roman" w:hAnsi="Times New Roman" w:cs="Times New Roman"/>
          <w:b w:val="0"/>
          <w:bCs w:val="0"/>
          <w:i w:val="0"/>
          <w:iCs w:val="0"/>
          <w:sz w:val="24"/>
          <w:szCs w:val="24"/>
        </w:rPr>
        <w:t xml:space="preserve"> in the joint-configuration space, the angular joint limit</w:t>
      </w:r>
      <w:r w:rsidRPr="0F233ADF" w:rsidR="62C59F66">
        <w:rPr>
          <w:rFonts w:ascii="Times New Roman" w:hAnsi="Times New Roman" w:cs="Times New Roman"/>
          <w:b w:val="0"/>
          <w:bCs w:val="0"/>
          <w:i w:val="0"/>
          <w:iCs w:val="0"/>
          <w:sz w:val="24"/>
          <w:szCs w:val="24"/>
        </w:rPr>
        <w:t xml:space="preserve"> </w:t>
      </w:r>
      <w:r w:rsidRPr="0F233ADF" w:rsidR="0BA48075">
        <w:rPr>
          <w:rFonts w:ascii="Times New Roman" w:hAnsi="Times New Roman" w:cs="Times New Roman"/>
          <w:b w:val="0"/>
          <w:bCs w:val="0"/>
          <w:i w:val="0"/>
          <w:iCs w:val="0"/>
          <w:sz w:val="24"/>
          <w:szCs w:val="24"/>
        </w:rPr>
        <w:t>addresses</w:t>
      </w:r>
      <w:r w:rsidRPr="0F233ADF" w:rsidR="358D6F4B">
        <w:rPr>
          <w:rFonts w:ascii="Times New Roman" w:hAnsi="Times New Roman" w:cs="Times New Roman"/>
          <w:b w:val="0"/>
          <w:bCs w:val="0"/>
          <w:i w:val="0"/>
          <w:iCs w:val="0"/>
          <w:sz w:val="24"/>
          <w:szCs w:val="24"/>
        </w:rPr>
        <w:t xml:space="preserve"> the shape of the workspace. However, given the angular velocity, these limits are translated into the configuration space via the kinematic Jacobian which requires the information on the </w:t>
      </w:r>
      <w:r w:rsidR="358D6F4B">
        <w:drawing>
          <wp:inline xmlns:wp14="http://schemas.microsoft.com/office/word/2010/wordprocessingDrawing" wp14:editId="7A95FE24" wp14:anchorId="5E6BE39E">
            <wp:extent cx="168910" cy="109855"/>
            <wp:effectExtent l="0" t="0" r="0" b="0"/>
            <wp:docPr id="63" name="Shape53" descr="12§display§\Delta t§png§1200§FALSE§" title="TexMaths"/>
            <wp:cNvGraphicFramePr>
              <a:graphicFrameLocks/>
            </wp:cNvGraphicFramePr>
            <a:graphic>
              <a:graphicData uri="http://schemas.openxmlformats.org/drawingml/2006/picture">
                <pic:pic>
                  <pic:nvPicPr>
                    <pic:cNvPr id="0" name="Shape53"/>
                    <pic:cNvPicPr/>
                  </pic:nvPicPr>
                  <pic:blipFill>
                    <a:blip r:embed="R34682e6d8bf243d1">
                      <a:extLst>
                        <a:ext xmlns:a="http://schemas.openxmlformats.org/drawingml/2006/main" uri="{28A0092B-C50C-407E-A947-70E740481C1C}">
                          <a14:useLocalDpi val="0"/>
                        </a:ext>
                      </a:extLst>
                    </a:blip>
                    <a:stretch>
                      <a:fillRect/>
                    </a:stretch>
                  </pic:blipFill>
                  <pic:spPr>
                    <a:xfrm rot="0" flipH="0" flipV="0">
                      <a:off x="0" y="0"/>
                      <a:ext cx="168910" cy="109855"/>
                    </a:xfrm>
                    <a:prstGeom prst="rect">
                      <a:avLst/>
                    </a:prstGeom>
                    <a:ln w="0"/>
                  </pic:spPr>
                </pic:pic>
              </a:graphicData>
            </a:graphic>
          </wp:inline>
        </w:drawing>
      </w:r>
      <w:r w:rsidRPr="0F233ADF" w:rsidR="358D6F4B">
        <w:rPr>
          <w:rFonts w:ascii="Times New Roman" w:hAnsi="Times New Roman" w:cs="Times New Roman"/>
          <w:b w:val="0"/>
          <w:bCs w:val="0"/>
          <w:i w:val="0"/>
          <w:iCs w:val="0"/>
          <w:sz w:val="24"/>
          <w:szCs w:val="24"/>
        </w:rPr>
        <w:t>. The limits implicitly ensure</w:t>
      </w:r>
      <w:r w:rsidRPr="0F233ADF" w:rsidR="04AAD8CB">
        <w:rPr>
          <w:rFonts w:ascii="Times New Roman" w:hAnsi="Times New Roman" w:cs="Times New Roman"/>
          <w:b w:val="0"/>
          <w:bCs w:val="0"/>
          <w:i w:val="0"/>
          <w:iCs w:val="0"/>
          <w:sz w:val="24"/>
          <w:szCs w:val="24"/>
        </w:rPr>
        <w:t xml:space="preserve"> that the RRT, by </w:t>
      </w:r>
      <w:r w:rsidRPr="0F233ADF" w:rsidR="6A94A7B1">
        <w:rPr>
          <w:rFonts w:ascii="Times New Roman" w:hAnsi="Times New Roman" w:cs="Times New Roman"/>
          <w:b w:val="0"/>
          <w:bCs w:val="0"/>
          <w:i w:val="0"/>
          <w:iCs w:val="0"/>
          <w:sz w:val="24"/>
          <w:szCs w:val="24"/>
        </w:rPr>
        <w:t>executing Line</w:t>
      </w:r>
      <w:r w:rsidRPr="0F233ADF" w:rsidR="358D6F4B">
        <w:rPr>
          <w:rFonts w:ascii="Times New Roman" w:hAnsi="Times New Roman" w:cs="Times New Roman"/>
          <w:b w:val="0"/>
          <w:bCs w:val="0"/>
          <w:i w:val="0"/>
          <w:iCs w:val="0"/>
          <w:sz w:val="24"/>
          <w:szCs w:val="24"/>
        </w:rPr>
        <w:t xml:space="preserve"> </w:t>
      </w:r>
      <w:r w:rsidRPr="0F233ADF" w:rsidR="358D6F4B">
        <w:rPr>
          <w:rFonts w:ascii="Times New Roman" w:hAnsi="Times New Roman" w:cs="Times New Roman"/>
          <w:b w:val="0"/>
          <w:bCs w:val="0"/>
          <w:i w:val="0"/>
          <w:iCs w:val="0"/>
          <w:sz w:val="24"/>
          <w:szCs w:val="24"/>
        </w:rPr>
        <w:t>5</w:t>
      </w:r>
      <w:r w:rsidRPr="0F233ADF" w:rsidR="358D6F4B">
        <w:rPr>
          <w:rFonts w:ascii="Times New Roman" w:hAnsi="Times New Roman" w:cs="Times New Roman"/>
          <w:b w:val="0"/>
          <w:bCs w:val="0"/>
          <w:i w:val="0"/>
          <w:iCs w:val="0"/>
          <w:sz w:val="24"/>
          <w:szCs w:val="24"/>
        </w:rPr>
        <w:t xml:space="preserve"> within the context of the </w:t>
      </w:r>
      <w:r w:rsidRPr="0F233ADF" w:rsidR="1A0CD963">
        <w:rPr>
          <w:rFonts w:ascii="Times New Roman" w:hAnsi="Times New Roman" w:cs="Times New Roman"/>
          <w:b w:val="0"/>
          <w:bCs w:val="0"/>
          <w:i w:val="0"/>
          <w:iCs w:val="0"/>
          <w:sz w:val="24"/>
          <w:szCs w:val="24"/>
        </w:rPr>
        <w:t>robot‘</w:t>
      </w:r>
      <w:r w:rsidRPr="0F233ADF" w:rsidR="358D6F4B">
        <w:rPr>
          <w:rFonts w:ascii="Times New Roman" w:hAnsi="Times New Roman" w:cs="Times New Roman"/>
          <w:b w:val="0"/>
          <w:bCs w:val="0"/>
          <w:i w:val="0"/>
          <w:iCs w:val="0"/>
          <w:sz w:val="24"/>
          <w:szCs w:val="24"/>
        </w:rPr>
        <w:t xml:space="preserve">s Jacobian, does not pass through the singularities of the robot. Hence, the configuration space of the manipulator also includes, </w:t>
      </w:r>
      <w:r w:rsidR="358D6F4B">
        <w:drawing>
          <wp:inline xmlns:wp14="http://schemas.microsoft.com/office/word/2010/wordprocessingDrawing" wp14:editId="05D4F45B" wp14:anchorId="63868527">
            <wp:extent cx="372110" cy="129540"/>
            <wp:effectExtent l="0" t="0" r="0" b="0"/>
            <wp:docPr id="64" name="Shape54" descr="12§display§C_{limit}§png§1200§FALSE§" title="TexMaths"/>
            <wp:cNvGraphicFramePr>
              <a:graphicFrameLocks/>
            </wp:cNvGraphicFramePr>
            <a:graphic>
              <a:graphicData uri="http://schemas.openxmlformats.org/drawingml/2006/picture">
                <pic:pic>
                  <pic:nvPicPr>
                    <pic:cNvPr id="0" name="Shape54"/>
                    <pic:cNvPicPr/>
                  </pic:nvPicPr>
                  <pic:blipFill>
                    <a:blip r:embed="R1d59fe62bbaa4017">
                      <a:extLst>
                        <a:ext xmlns:a="http://schemas.openxmlformats.org/drawingml/2006/main" uri="{28A0092B-C50C-407E-A947-70E740481C1C}">
                          <a14:useLocalDpi val="0"/>
                        </a:ext>
                      </a:extLst>
                    </a:blip>
                    <a:stretch>
                      <a:fillRect/>
                    </a:stretch>
                  </pic:blipFill>
                  <pic:spPr>
                    <a:xfrm rot="0" flipH="0" flipV="0">
                      <a:off x="0" y="0"/>
                      <a:ext cx="372110" cy="129540"/>
                    </a:xfrm>
                    <a:prstGeom prst="rect">
                      <a:avLst/>
                    </a:prstGeom>
                    <a:ln w="0"/>
                  </pic:spPr>
                </pic:pic>
              </a:graphicData>
            </a:graphic>
          </wp:inline>
        </w:drawing>
      </w:r>
      <w:r w:rsidRPr="0F233ADF" w:rsidR="358D6F4B">
        <w:rPr>
          <w:rFonts w:ascii="Times New Roman" w:hAnsi="Times New Roman" w:cs="Times New Roman"/>
          <w:b w:val="0"/>
          <w:bCs w:val="0"/>
          <w:i w:val="0"/>
          <w:iCs w:val="0"/>
          <w:sz w:val="24"/>
          <w:szCs w:val="24"/>
        </w:rPr>
        <w:t xml:space="preserve">, </w:t>
      </w:r>
      <w:r w:rsidRPr="0F233ADF" w:rsidR="358D6F4B">
        <w:rPr>
          <w:rFonts w:ascii="Times New Roman" w:hAnsi="Times New Roman" w:cs="Times New Roman"/>
          <w:b w:val="0"/>
          <w:bCs w:val="0"/>
          <w:i w:val="0"/>
          <w:iCs w:val="0"/>
          <w:sz w:val="24"/>
          <w:szCs w:val="24"/>
        </w:rPr>
        <w:t>containing</w:t>
      </w:r>
      <w:r w:rsidRPr="0F233ADF" w:rsidR="358D6F4B">
        <w:rPr>
          <w:rFonts w:ascii="Times New Roman" w:hAnsi="Times New Roman" w:cs="Times New Roman"/>
          <w:b w:val="0"/>
          <w:bCs w:val="0"/>
          <w:i w:val="0"/>
          <w:iCs w:val="0"/>
          <w:sz w:val="24"/>
          <w:szCs w:val="24"/>
        </w:rPr>
        <w:t xml:space="preserve"> configuration that abides the joint-configuration space range and angular velocity limit.</w:t>
      </w:r>
    </w:p>
    <w:p xmlns:wp14="http://schemas.microsoft.com/office/word/2010/wordml" w:rsidP="358D6F4B" w14:paraId="000A99A9" wp14:textId="77777777">
      <w:pPr>
        <w:pStyle w:val="Normal"/>
        <w:tabs>
          <w:tab w:val="clear" w:pos="709"/>
          <w:tab w:val="left" w:leader="none" w:pos="446"/>
        </w:tabs>
        <w:bidi w:val="0"/>
        <w:spacing w:before="120" w:beforeAutospacing="off" w:after="120" w:afterAutospacing="off"/>
        <w:ind w:hanging="0" w:firstLine="450"/>
        <w:jc w:val="both"/>
        <w:textAlignment w:val="center"/>
      </w:pPr>
      <w:r w:rsidRPr="358D6F4B" w:rsidR="721EA17D">
        <w:rPr>
          <w:rFonts w:ascii="Times New Roman" w:hAnsi="Times New Roman" w:cs="Times New Roman"/>
          <w:b w:val="0"/>
          <w:bCs w:val="0"/>
          <w:i w:val="0"/>
          <w:iCs w:val="0"/>
          <w:sz w:val="24"/>
          <w:szCs w:val="24"/>
        </w:rPr>
        <w:t xml:space="preserve">The configuration space where sampling </w:t>
      </w:r>
      <w:r w:rsidRPr="358D6F4B" w:rsidR="721EA17D">
        <w:rPr>
          <w:rFonts w:ascii="Times New Roman" w:hAnsi="Times New Roman" w:cs="Times New Roman"/>
          <w:b w:val="0"/>
          <w:bCs w:val="0"/>
          <w:i w:val="0"/>
          <w:iCs w:val="0"/>
          <w:sz w:val="24"/>
          <w:szCs w:val="24"/>
        </w:rPr>
        <w:t>occurs</w:t>
      </w:r>
      <w:r w:rsidRPr="358D6F4B" w:rsidR="721EA17D">
        <w:rPr>
          <w:rFonts w:ascii="Times New Roman" w:hAnsi="Times New Roman" w:cs="Times New Roman"/>
          <w:b w:val="0"/>
          <w:bCs w:val="0"/>
          <w:i w:val="0"/>
          <w:iCs w:val="0"/>
          <w:sz w:val="24"/>
          <w:szCs w:val="24"/>
        </w:rPr>
        <w:t xml:space="preserve"> is </w:t>
      </w:r>
      <w:r w:rsidRPr="358D6F4B" w:rsidR="721EA17D">
        <w:rPr>
          <w:rFonts w:ascii="Times New Roman" w:hAnsi="Times New Roman" w:cs="Times New Roman"/>
          <w:b w:val="0"/>
          <w:bCs w:val="0"/>
          <w:i w:val="0"/>
          <w:iCs w:val="0"/>
          <w:sz w:val="24"/>
          <w:szCs w:val="24"/>
        </w:rPr>
        <w:t>modified</w:t>
      </w:r>
      <w:r w:rsidRPr="358D6F4B" w:rsidR="721EA17D">
        <w:rPr>
          <w:rFonts w:ascii="Times New Roman" w:hAnsi="Times New Roman" w:cs="Times New Roman"/>
          <w:b w:val="0"/>
          <w:bCs w:val="0"/>
          <w:i w:val="0"/>
          <w:iCs w:val="0"/>
          <w:sz w:val="24"/>
          <w:szCs w:val="24"/>
        </w:rPr>
        <w:t xml:space="preserve"> in this paper where, the rotation representation and its sampling is in </w:t>
      </w:r>
      <w:r w:rsidR="358D6F4B">
        <w:drawing>
          <wp:inline xmlns:wp14="http://schemas.microsoft.com/office/word/2010/wordprocessingDrawing" wp14:editId="036A154C" wp14:anchorId="122C1F86">
            <wp:extent cx="408940" cy="109855"/>
            <wp:effectExtent l="0" t="0" r="0" b="0"/>
            <wp:docPr id="65" name="Shape55" descr="12§display§R \in \mathbb{H}§png§1200§FALSE§" title="TexMaths"/>
            <wp:cNvGraphicFramePr>
              <a:graphicFrameLocks/>
            </wp:cNvGraphicFramePr>
            <a:graphic>
              <a:graphicData uri="http://schemas.openxmlformats.org/drawingml/2006/picture">
                <pic:pic>
                  <pic:nvPicPr>
                    <pic:cNvPr id="0" name="Shape55"/>
                    <pic:cNvPicPr/>
                  </pic:nvPicPr>
                  <pic:blipFill>
                    <a:blip r:embed="Rc799c17a7b6f42da">
                      <a:extLst>
                        <a:ext xmlns:a="http://schemas.openxmlformats.org/drawingml/2006/main" uri="{28A0092B-C50C-407E-A947-70E740481C1C}">
                          <a14:useLocalDpi val="0"/>
                        </a:ext>
                      </a:extLst>
                    </a:blip>
                    <a:stretch>
                      <a:fillRect/>
                    </a:stretch>
                  </pic:blipFill>
                  <pic:spPr>
                    <a:xfrm rot="0" flipH="0" flipV="0">
                      <a:off x="0" y="0"/>
                      <a:ext cx="408940" cy="109855"/>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such that the parameterization of the Hamiltonian-space is the quaternions, </w:t>
      </w:r>
      <w:r w:rsidR="358D6F4B">
        <w:drawing>
          <wp:inline xmlns:wp14="http://schemas.microsoft.com/office/word/2010/wordprocessingDrawing" wp14:editId="7094B276" wp14:anchorId="57C4CFD5">
            <wp:extent cx="429895" cy="162560"/>
            <wp:effectExtent l="0" t="0" r="0" b="0"/>
            <wp:docPr id="66" name="Shape56" descr="12§display§\vb*{q} \in \mathbb{R}^4§png§1200§FALSE§" title="TexMaths"/>
            <wp:cNvGraphicFramePr>
              <a:graphicFrameLocks/>
            </wp:cNvGraphicFramePr>
            <a:graphic>
              <a:graphicData uri="http://schemas.openxmlformats.org/drawingml/2006/picture">
                <pic:pic>
                  <pic:nvPicPr>
                    <pic:cNvPr id="0" name="Shape56"/>
                    <pic:cNvPicPr/>
                  </pic:nvPicPr>
                  <pic:blipFill>
                    <a:blip r:embed="R33cc19dd00d84c90">
                      <a:extLst>
                        <a:ext xmlns:a="http://schemas.openxmlformats.org/drawingml/2006/main" uri="{28A0092B-C50C-407E-A947-70E740481C1C}">
                          <a14:useLocalDpi val="0"/>
                        </a:ext>
                      </a:extLst>
                    </a:blip>
                    <a:stretch>
                      <a:fillRect/>
                    </a:stretch>
                  </pic:blipFill>
                  <pic:spPr>
                    <a:xfrm rot="0" flipH="0" flipV="0">
                      <a:off x="0" y="0"/>
                      <a:ext cx="429895" cy="162560"/>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Therefore, the representation of the robot poses </w:t>
      </w:r>
      <w:r w:rsidRPr="358D6F4B" w:rsidR="721EA17D">
        <w:rPr>
          <w:rFonts w:ascii="Times New Roman" w:hAnsi="Times New Roman" w:cs="Times New Roman"/>
          <w:b w:val="0"/>
          <w:bCs w:val="0"/>
          <w:i w:val="0"/>
          <w:iCs w:val="0"/>
          <w:sz w:val="24"/>
          <w:szCs w:val="24"/>
        </w:rPr>
        <w:t>and also</w:t>
      </w:r>
      <w:r w:rsidRPr="358D6F4B" w:rsidR="721EA17D">
        <w:rPr>
          <w:rFonts w:ascii="Times New Roman" w:hAnsi="Times New Roman" w:cs="Times New Roman"/>
          <w:b w:val="0"/>
          <w:bCs w:val="0"/>
          <w:i w:val="0"/>
          <w:iCs w:val="0"/>
          <w:sz w:val="24"/>
          <w:szCs w:val="24"/>
        </w:rPr>
        <w:t xml:space="preserve"> the non-colliding poses, </w:t>
      </w:r>
      <w:r w:rsidR="358D6F4B">
        <w:drawing>
          <wp:inline xmlns:wp14="http://schemas.microsoft.com/office/word/2010/wordprocessingDrawing" wp14:editId="0168D6F9" wp14:anchorId="320EE989">
            <wp:extent cx="304800" cy="149860"/>
            <wp:effectExtent l="0" t="0" r="0" b="0"/>
            <wp:docPr id="67" name="Shape57" descr="12§display§(\vb*{q},\vb*{t})§png§1200§FALSE§" title="TexMaths"/>
            <wp:cNvGraphicFramePr>
              <a:graphicFrameLocks/>
            </wp:cNvGraphicFramePr>
            <a:graphic>
              <a:graphicData uri="http://schemas.openxmlformats.org/drawingml/2006/picture">
                <pic:pic>
                  <pic:nvPicPr>
                    <pic:cNvPr id="0" name="Shape57"/>
                    <pic:cNvPicPr/>
                  </pic:nvPicPr>
                  <pic:blipFill>
                    <a:blip r:embed="R2778cae8f2134733">
                      <a:extLst>
                        <a:ext xmlns:a="http://schemas.openxmlformats.org/drawingml/2006/main" uri="{28A0092B-C50C-407E-A947-70E740481C1C}">
                          <a14:useLocalDpi val="0"/>
                        </a:ext>
                      </a:extLst>
                    </a:blip>
                    <a:stretch>
                      <a:fillRect/>
                    </a:stretch>
                  </pic:blipFill>
                  <pic:spPr>
                    <a:xfrm rot="0" flipH="0" flipV="0">
                      <a:off x="0" y="0"/>
                      <a:ext cx="304800" cy="149860"/>
                    </a:xfrm>
                    <a:prstGeom prst="rect">
                      <a:avLst/>
                    </a:prstGeom>
                    <a:ln w="0"/>
                  </pic:spPr>
                </pic:pic>
              </a:graphicData>
            </a:graphic>
          </wp:inline>
        </w:drawing>
      </w:r>
      <w:r w:rsidRPr="358D6F4B" w:rsidR="721EA17D">
        <w:rPr>
          <w:rFonts w:ascii="Times New Roman" w:hAnsi="Times New Roman" w:cs="Times New Roman"/>
          <w:b w:val="0"/>
          <w:bCs w:val="0"/>
          <w:i w:val="0"/>
          <w:iCs w:val="0"/>
          <w:sz w:val="24"/>
          <w:szCs w:val="24"/>
        </w:rPr>
        <w:t xml:space="preserve">, are explained in </w:t>
      </w:r>
      <w:r w:rsidRPr="358D6F4B" w:rsidR="721EA17D">
        <w:rPr>
          <w:rFonts w:ascii="Times New Roman" w:hAnsi="Times New Roman" w:cs="Times New Roman"/>
          <w:b w:val="0"/>
          <w:bCs w:val="0"/>
          <w:i w:val="0"/>
          <w:iCs w:val="0"/>
          <w:sz w:val="24"/>
          <w:szCs w:val="24"/>
        </w:rPr>
        <w:t xml:space="preserve">Eq. </w:t>
      </w:r>
      <w:r w:rsidRPr="358D6F4B" w:rsidR="721EA17D">
        <w:rPr>
          <w:rFonts w:ascii="Times New Roman" w:hAnsi="Times New Roman" w:cs="Times New Roman"/>
          <w:b w:val="0"/>
          <w:bCs w:val="0"/>
          <w:i w:val="0"/>
          <w:iCs w:val="0"/>
          <w:sz w:val="24"/>
          <w:szCs w:val="24"/>
        </w:rPr>
        <w:t>6</w:t>
      </w:r>
      <w:r w:rsidRPr="358D6F4B" w:rsidR="721EA17D">
        <w:rPr>
          <w:rFonts w:ascii="Times New Roman" w:hAnsi="Times New Roman" w:cs="Times New Roman"/>
          <w:b w:val="0"/>
          <w:bCs w:val="0"/>
          <w:i w:val="0"/>
          <w:iCs w:val="0"/>
          <w:sz w:val="24"/>
          <w:szCs w:val="24"/>
        </w:rPr>
        <w:t>.</w:t>
      </w:r>
    </w:p>
    <w:p xmlns:wp14="http://schemas.microsoft.com/office/word/2010/wordml" w:rsidP="789FDBD3" w14:paraId="5043CB0F" wp14:textId="77777777">
      <w:pPr>
        <w:pStyle w:val="Normal"/>
        <w:tabs>
          <w:tab w:val="clear" w:pos="709"/>
          <w:tab w:val="left" w:leader="none" w:pos="446"/>
        </w:tabs>
        <w:bidi w:val="0"/>
        <w:jc w:val="both"/>
        <w:textAlignment w:val="center"/>
        <w:rPr>
          <w:rFonts w:ascii="Times New Roman" w:hAnsi="Times New Roman" w:cs="Times New Roman"/>
          <w:b w:val="0"/>
          <w:b w:val="false"/>
          <w:bCs w:val="0"/>
          <w:i w:val="0"/>
          <w:i w:val="false"/>
          <w:iCs w:val="0"/>
          <w:sz w:val="24"/>
          <w:szCs w:val="24"/>
        </w:rPr>
      </w:pPr>
    </w:p>
    <w:tbl>
      <w:tblPr>
        <w:tblStyle w:val="TableGrid"/>
        <w:bidiVisual w:val="0"/>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3426"/>
        <w:gridCol w:w="1757"/>
        <w:gridCol w:w="3832"/>
      </w:tblGrid>
      <w:tr w:rsidR="789FDBD3" w:rsidTr="789FDBD3" w14:paraId="3DB08255">
        <w:trPr>
          <w:trHeight w:val="990"/>
        </w:trPr>
        <w:tc>
          <w:tcPr>
            <w:tcW w:w="3426" w:type="dxa"/>
            <w:tcMar/>
          </w:tcPr>
          <w:p w:rsidR="789FDBD3" w:rsidP="789FDBD3" w:rsidRDefault="789FDBD3" w14:paraId="7F1021F9" w14:textId="5996C136">
            <w:pPr>
              <w:pStyle w:val="Normal"/>
              <w:bidi w:val="0"/>
              <w:rPr>
                <w:rFonts w:ascii="Times New Roman" w:hAnsi="Times New Roman" w:cs="Times New Roman"/>
                <w:b w:val="0"/>
                <w:bCs w:val="0"/>
                <w:i w:val="0"/>
                <w:iCs w:val="0"/>
                <w:sz w:val="24"/>
                <w:szCs w:val="24"/>
              </w:rPr>
            </w:pPr>
          </w:p>
        </w:tc>
        <w:tc>
          <w:tcPr>
            <w:tcW w:w="1757" w:type="dxa"/>
            <w:tcMar/>
            <w:vAlign w:val="center"/>
          </w:tcPr>
          <w:p w:rsidR="4542A45E" w:rsidP="789FDBD3" w:rsidRDefault="4542A45E" w14:paraId="26D43636" w14:textId="4325ABBA">
            <w:pPr>
              <w:pStyle w:val="Normal"/>
              <w:bidi w:val="0"/>
              <w:jc w:val="right"/>
              <w:rPr>
                <w:rFonts w:ascii="Times New Roman" w:hAnsi="Times New Roman" w:cs="Times New Roman"/>
                <w:b w:val="0"/>
                <w:bCs w:val="0"/>
                <w:i w:val="0"/>
                <w:iCs w:val="0"/>
                <w:sz w:val="24"/>
                <w:szCs w:val="24"/>
              </w:rPr>
            </w:pPr>
            <w:r w:rsidR="4542A45E">
              <w:drawing>
                <wp:inline wp14:editId="3CDA0EA7" wp14:anchorId="1F9F8FD7">
                  <wp:extent cx="862330" cy="361950"/>
                  <wp:effectExtent l="0" t="0" r="0" b="0"/>
                  <wp:docPr id="1605451051" name="Shape58" descr="12§display§  c_{pose}=\left[&#10;    \begin{array}{c}&#10;      \vb*{q} \\ \hdashline[1pt/2pt]&#10;      \vb*{t}&#10;    \end{array}&#10;\right]&#10;§png§1200§FALSE§" title="TexMaths"/>
                  <wp:cNvGraphicFramePr>
                    <a:graphicFrameLocks/>
                  </wp:cNvGraphicFramePr>
                  <a:graphic>
                    <a:graphicData uri="http://schemas.openxmlformats.org/drawingml/2006/picture">
                      <pic:pic>
                        <pic:nvPicPr>
                          <pic:cNvPr id="0" name="Shape58"/>
                          <pic:cNvPicPr/>
                        </pic:nvPicPr>
                        <pic:blipFill>
                          <a:blip r:embed="Rad9873564ecf4666">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862330" cy="361950"/>
                          </a:xfrm>
                          <a:prstGeom xmlns:a="http://schemas.openxmlformats.org/drawingml/2006/main" prst="rect">
                            <a:avLst xmlns:a="http://schemas.openxmlformats.org/drawingml/2006/main"/>
                          </a:prstGeom>
                          <a:ln xmlns:a="http://schemas.openxmlformats.org/drawingml/2006/main" w="0">
                            <a:noFill xmlns:a="http://schemas.openxmlformats.org/drawingml/2006/main"/>
                          </a:ln>
                        </pic:spPr>
                      </pic:pic>
                    </a:graphicData>
                  </a:graphic>
                </wp:inline>
              </w:drawing>
            </w:r>
          </w:p>
        </w:tc>
        <w:tc>
          <w:tcPr>
            <w:tcW w:w="3832" w:type="dxa"/>
            <w:tcMar/>
            <w:vAlign w:val="center"/>
          </w:tcPr>
          <w:p w:rsidR="4542A45E" w:rsidP="789FDBD3" w:rsidRDefault="4542A45E" w14:paraId="3F2DC71D" w14:textId="18493D61">
            <w:pPr>
              <w:pStyle w:val="Normal"/>
              <w:bidi w:val="0"/>
              <w:jc w:val="left"/>
              <w:rPr>
                <w:rFonts w:ascii="Times New Roman" w:hAnsi="Times New Roman" w:cs="Times New Roman"/>
                <w:b w:val="0"/>
                <w:bCs w:val="0"/>
                <w:i w:val="0"/>
                <w:iCs w:val="0"/>
                <w:sz w:val="24"/>
                <w:szCs w:val="24"/>
              </w:rPr>
            </w:pPr>
            <w:r w:rsidRPr="789FDBD3" w:rsidR="4542A45E">
              <w:rPr>
                <w:rFonts w:ascii="Times New Roman" w:hAnsi="Times New Roman" w:cs="Times New Roman"/>
                <w:b w:val="0"/>
                <w:bCs w:val="0"/>
                <w:i w:val="0"/>
                <w:iCs w:val="0"/>
                <w:sz w:val="24"/>
                <w:szCs w:val="24"/>
              </w:rPr>
              <w:t>(6)</w:t>
            </w:r>
          </w:p>
        </w:tc>
      </w:tr>
    </w:tbl>
    <w:p xmlns:wp14="http://schemas.microsoft.com/office/word/2010/wordml" w:rsidP="789FDBD3" w14:paraId="4C67932E" wp14:textId="17F6DFE7">
      <w:pPr>
        <w:pStyle w:val="Normal"/>
        <w:tabs>
          <w:tab w:val="clear" w:pos="709"/>
          <w:tab w:val="center" w:leader="none" w:pos="4513"/>
          <w:tab w:val="right" w:leader="none" w:pos="9026"/>
        </w:tabs>
        <w:bidi w:val="0"/>
        <w:jc w:val="both"/>
        <w:textAlignment w:val="center"/>
        <w:rPr>
          <w:rFonts w:ascii="Times New Roman" w:hAnsi="Times New Roman" w:cs="Times New Roman"/>
          <w:b w:val="0"/>
          <w:b w:val="false"/>
          <w:bCs w:val="0"/>
          <w:i w:val="0"/>
          <w:i w:val="false"/>
          <w:iCs w:val="0"/>
          <w:sz w:val="24"/>
          <w:szCs w:val="24"/>
        </w:rPr>
      </w:pPr>
      <w:r w:rsidRPr="789FDBD3" w:rsidR="789FDBD3">
        <w:rPr>
          <w:rFonts w:ascii="Times New Roman" w:hAnsi="Times New Roman" w:cs="Times New Roman"/>
          <w:b w:val="0"/>
          <w:bCs w:val="0"/>
          <w:i w:val="0"/>
          <w:iCs w:val="0"/>
          <w:sz w:val="24"/>
          <w:szCs w:val="24"/>
        </w:rPr>
        <w:t xml:space="preserve">  </w:t>
      </w:r>
      <w:r>
        <w:tab/>
      </w:r>
      <w:r w:rsidRPr="789FDBD3" w:rsidR="789FDBD3">
        <w:rPr>
          <w:rFonts w:ascii="Times New Roman" w:hAnsi="Times New Roman" w:cs="Times New Roman"/>
          <w:b w:val="0"/>
          <w:bCs w:val="0"/>
          <w:i w:val="0"/>
          <w:iCs w:val="0"/>
          <w:sz w:val="24"/>
          <w:szCs w:val="24"/>
        </w:rPr>
        <w:t xml:space="preserve"> </w:t>
      </w:r>
    </w:p>
    <w:p xmlns:wp14="http://schemas.microsoft.com/office/word/2010/wordml" w:rsidP="0F233ADF" w14:paraId="07459315" wp14:textId="2BDC23CB">
      <w:pPr>
        <w:pStyle w:val="Normal"/>
        <w:tabs>
          <w:tab w:val="clear" w:pos="709"/>
          <w:tab w:val="center" w:leader="none" w:pos="4513"/>
          <w:tab w:val="right" w:leader="none" w:pos="9026"/>
        </w:tabs>
        <w:bidi w:val="0"/>
        <w:spacing w:before="120" w:beforeAutospacing="off" w:after="120" w:afterAutospacing="off"/>
        <w:ind w:firstLine="450"/>
        <w:jc w:val="both"/>
        <w:textAlignment w:val="center"/>
        <w:rPr>
          <w:rFonts w:ascii="Times New Roman" w:hAnsi="Times New Roman" w:cs="Times New Roman"/>
          <w:b w:val="0"/>
          <w:b/>
          <w:bCs w:val="0"/>
          <w:i w:val="0"/>
          <w:i w:val="false"/>
          <w:iCs w:val="0"/>
          <w:sz w:val="24"/>
          <w:szCs w:val="24"/>
        </w:rPr>
      </w:pPr>
      <w:r w:rsidRPr="0F233ADF" w:rsidR="721EA17D">
        <w:rPr>
          <w:rFonts w:ascii="Times New Roman" w:hAnsi="Times New Roman" w:cs="Times New Roman"/>
          <w:b w:val="0"/>
          <w:bCs w:val="0"/>
          <w:i w:val="0"/>
          <w:iCs w:val="0"/>
          <w:sz w:val="24"/>
          <w:szCs w:val="24"/>
        </w:rPr>
        <w:t xml:space="preserve">The RRT sampling involves query into a map, that </w:t>
      </w:r>
      <w:r w:rsidRPr="0F233ADF" w:rsidR="0F7365CA">
        <w:rPr>
          <w:rFonts w:ascii="Times New Roman" w:hAnsi="Times New Roman" w:cs="Times New Roman"/>
          <w:b w:val="0"/>
          <w:bCs w:val="0"/>
          <w:i w:val="0"/>
          <w:iCs w:val="0"/>
          <w:sz w:val="24"/>
          <w:szCs w:val="24"/>
        </w:rPr>
        <w:t>stores objects</w:t>
      </w:r>
      <w:r w:rsidRPr="0F233ADF" w:rsidR="341E6FF1">
        <w:rPr>
          <w:rFonts w:ascii="Times New Roman" w:hAnsi="Times New Roman" w:cs="Times New Roman"/>
          <w:b w:val="0"/>
          <w:bCs w:val="0"/>
          <w:i w:val="0"/>
          <w:iCs w:val="0"/>
          <w:sz w:val="24"/>
          <w:szCs w:val="24"/>
        </w:rPr>
        <w:t xml:space="preserve"> that are prone to collision</w:t>
      </w:r>
      <w:r w:rsidRPr="0F233ADF" w:rsidR="721EA17D">
        <w:rPr>
          <w:rFonts w:ascii="Times New Roman" w:hAnsi="Times New Roman" w:cs="Times New Roman"/>
          <w:b w:val="0"/>
          <w:bCs w:val="0"/>
          <w:i w:val="0"/>
          <w:iCs w:val="0"/>
          <w:sz w:val="24"/>
          <w:szCs w:val="24"/>
        </w:rPr>
        <w:t xml:space="preserve">. This is the </w:t>
      </w:r>
      <w:proofErr w:type="spellStart"/>
      <w:r w:rsidRPr="0F233ADF" w:rsidR="721EA17D">
        <w:rPr>
          <w:rFonts w:ascii="Times New Roman" w:hAnsi="Times New Roman" w:cs="Times New Roman"/>
          <w:b w:val="0"/>
          <w:bCs w:val="0"/>
          <w:i w:val="0"/>
          <w:iCs w:val="0"/>
          <w:sz w:val="24"/>
          <w:szCs w:val="24"/>
        </w:rPr>
        <w:t>planninq</w:t>
      </w:r>
      <w:proofErr w:type="spellEnd"/>
      <w:r w:rsidRPr="0F233ADF" w:rsidR="721EA17D">
        <w:rPr>
          <w:rFonts w:ascii="Times New Roman" w:hAnsi="Times New Roman" w:cs="Times New Roman"/>
          <w:b w:val="0"/>
          <w:bCs w:val="0"/>
          <w:i w:val="0"/>
          <w:iCs w:val="0"/>
          <w:sz w:val="24"/>
          <w:szCs w:val="24"/>
        </w:rPr>
        <w:t xml:space="preserve"> scene, denoted as collision map, where the RRT sampling occurs. The query </w:t>
      </w:r>
      <w:r w:rsidRPr="0F233ADF" w:rsidR="38AEB62E">
        <w:rPr>
          <w:rFonts w:ascii="Times New Roman" w:hAnsi="Times New Roman" w:cs="Times New Roman"/>
          <w:b w:val="0"/>
          <w:bCs w:val="0"/>
          <w:i w:val="0"/>
          <w:iCs w:val="0"/>
          <w:sz w:val="24"/>
          <w:szCs w:val="24"/>
        </w:rPr>
        <w:t>is</w:t>
      </w:r>
      <w:r w:rsidRPr="0F233ADF" w:rsidR="721EA17D">
        <w:rPr>
          <w:rFonts w:ascii="Times New Roman" w:hAnsi="Times New Roman" w:cs="Times New Roman"/>
          <w:b w:val="0"/>
          <w:bCs w:val="0"/>
          <w:i w:val="0"/>
          <w:iCs w:val="0"/>
          <w:sz w:val="24"/>
          <w:szCs w:val="24"/>
        </w:rPr>
        <w:t xml:space="preserve"> </w:t>
      </w:r>
      <w:r w:rsidRPr="0F233ADF" w:rsidR="66A1FC5C">
        <w:rPr>
          <w:rFonts w:ascii="Times New Roman" w:hAnsi="Times New Roman" w:cs="Times New Roman"/>
          <w:b w:val="0"/>
          <w:bCs w:val="0"/>
          <w:i w:val="0"/>
          <w:iCs w:val="0"/>
          <w:sz w:val="24"/>
          <w:szCs w:val="24"/>
        </w:rPr>
        <w:t>invok</w:t>
      </w:r>
      <w:r w:rsidRPr="0F233ADF" w:rsidR="721EA17D">
        <w:rPr>
          <w:rFonts w:ascii="Times New Roman" w:hAnsi="Times New Roman" w:cs="Times New Roman"/>
          <w:b w:val="0"/>
          <w:bCs w:val="0"/>
          <w:i w:val="0"/>
          <w:iCs w:val="0"/>
          <w:sz w:val="24"/>
          <w:szCs w:val="24"/>
        </w:rPr>
        <w:t>ed when b</w:t>
      </w:r>
      <w:r w:rsidRPr="0F233ADF" w:rsidR="721EA17D">
        <w:rPr>
          <w:rFonts w:ascii="Times New Roman" w:hAnsi="Times New Roman" w:cs="Times New Roman"/>
          <w:b w:val="0"/>
          <w:bCs w:val="0"/>
          <w:i w:val="0"/>
          <w:iCs w:val="0"/>
          <w:sz w:val="24"/>
          <w:szCs w:val="24"/>
        </w:rPr>
        <w:t xml:space="preserve">oth </w:t>
      </w:r>
      <w:r w:rsidRPr="0F233ADF" w:rsidR="721EA17D">
        <w:rPr>
          <w:rFonts w:ascii="Times New Roman" w:hAnsi="Times New Roman" w:cs="Times New Roman"/>
          <w:b w:val="0"/>
          <w:bCs w:val="0"/>
          <w:i w:val="0"/>
          <w:iCs w:val="0"/>
          <w:sz w:val="24"/>
          <w:szCs w:val="24"/>
        </w:rPr>
        <w:t>ini</w:t>
      </w:r>
      <w:r w:rsidRPr="0F233ADF" w:rsidR="721EA17D">
        <w:rPr>
          <w:rFonts w:ascii="Times New Roman" w:hAnsi="Times New Roman" w:cs="Times New Roman"/>
          <w:b w:val="0"/>
          <w:bCs w:val="0"/>
          <w:i w:val="0"/>
          <w:iCs w:val="0"/>
          <w:sz w:val="24"/>
          <w:szCs w:val="24"/>
        </w:rPr>
        <w:t>tial</w:t>
      </w:r>
      <w:r w:rsidRPr="0F233ADF" w:rsidR="721EA17D">
        <w:rPr>
          <w:rFonts w:ascii="Times New Roman" w:hAnsi="Times New Roman" w:cs="Times New Roman"/>
          <w:b w:val="0"/>
          <w:bCs w:val="0"/>
          <w:i w:val="0"/>
          <w:iCs w:val="0"/>
          <w:sz w:val="24"/>
          <w:szCs w:val="24"/>
        </w:rPr>
        <w:t xml:space="preserve"> pose and a goal pose are sent to the RRT planner input. The output of the pipeline is a set of non-colliding space where </w:t>
      </w:r>
      <w:r w:rsidRPr="0F233ADF" w:rsidR="292927F6">
        <w:rPr>
          <w:rFonts w:ascii="Times New Roman" w:hAnsi="Times New Roman" w:cs="Times New Roman"/>
          <w:b w:val="0"/>
          <w:bCs w:val="0"/>
          <w:i w:val="0"/>
          <w:iCs w:val="0"/>
          <w:sz w:val="24"/>
          <w:szCs w:val="24"/>
        </w:rPr>
        <w:t>from another</w:t>
      </w:r>
      <w:r w:rsidRPr="0F233ADF" w:rsidR="721EA17D">
        <w:rPr>
          <w:rFonts w:ascii="Times New Roman" w:hAnsi="Times New Roman" w:cs="Times New Roman"/>
          <w:b w:val="0"/>
          <w:bCs w:val="0"/>
          <w:i w:val="0"/>
          <w:iCs w:val="0"/>
          <w:sz w:val="24"/>
          <w:szCs w:val="24"/>
        </w:rPr>
        <w:t xml:space="preserve"> pipeline, transform the configuration space into a control space. We will define the control space in the following section.</w:t>
      </w:r>
    </w:p>
    <w:p xmlns:wp14="http://schemas.microsoft.com/office/word/2010/wordml" w:rsidP="358D6F4B" w14:paraId="781CE367" wp14:textId="21057A23">
      <w:pPr>
        <w:pStyle w:val="Iiumjournal"/>
        <w:numPr>
          <w:ilvl w:val="1"/>
          <w:numId w:val="1"/>
        </w:numPr>
        <w:bidi w:val="0"/>
        <w:spacing w:before="120" w:beforeAutospacing="off" w:after="120" w:afterAutospacing="off"/>
        <w:rPr>
          <w:b w:val="1"/>
          <w:b/>
          <w:bCs w:val="1"/>
          <w:i w:val="0"/>
          <w:i w:val="false"/>
          <w:iCs w:val="0"/>
          <w:sz w:val="24"/>
          <w:szCs w:val="24"/>
        </w:rPr>
      </w:pPr>
      <w:r w:rsidRPr="358D6F4B" w:rsidR="17192AB3">
        <w:rPr>
          <w:b w:val="1"/>
          <w:bCs w:val="1"/>
          <w:i w:val="0"/>
          <w:iCs w:val="0"/>
          <w:sz w:val="24"/>
          <w:szCs w:val="24"/>
        </w:rPr>
        <w:t xml:space="preserve"> </w:t>
      </w:r>
      <w:r w:rsidRPr="358D6F4B" w:rsidR="721EA17D">
        <w:rPr>
          <w:b w:val="1"/>
          <w:bCs w:val="1"/>
          <w:i w:val="0"/>
          <w:iCs w:val="0"/>
          <w:sz w:val="24"/>
          <w:szCs w:val="24"/>
        </w:rPr>
        <w:t>The Cyclical Space</w:t>
      </w:r>
    </w:p>
    <w:p w:rsidR="789FDBD3" w:rsidP="0F233ADF" w:rsidRDefault="789FDBD3" w14:paraId="5750802B" w14:textId="7E8D85A1">
      <w:pPr>
        <w:pStyle w:val="Iiumjournal"/>
        <w:numPr>
          <w:numId w:val="0"/>
        </w:numPr>
        <w:bidi w:val="0"/>
        <w:ind w:left="0" w:firstLine="450"/>
        <w:rPr>
          <w:b w:val="0"/>
          <w:bCs w:val="0"/>
          <w:i w:val="0"/>
          <w:iCs w:val="0"/>
          <w:sz w:val="24"/>
          <w:szCs w:val="24"/>
        </w:rPr>
      </w:pPr>
      <w:r w:rsidRPr="0F233ADF" w:rsidR="721EA17D">
        <w:rPr>
          <w:b w:val="0"/>
          <w:bCs w:val="0"/>
          <w:i w:val="0"/>
          <w:iCs w:val="0"/>
          <w:sz w:val="24"/>
          <w:szCs w:val="24"/>
        </w:rPr>
        <w:t>The cyclical space is the subset of the planner solution where the RRT algorithm is invoke</w:t>
      </w:r>
      <w:r w:rsidRPr="0F233ADF" w:rsidR="0D3CFBA2">
        <w:rPr>
          <w:b w:val="0"/>
          <w:bCs w:val="0"/>
          <w:i w:val="0"/>
          <w:iCs w:val="0"/>
          <w:sz w:val="24"/>
          <w:szCs w:val="24"/>
        </w:rPr>
        <w:t>d</w:t>
      </w:r>
      <w:r w:rsidRPr="0F233ADF" w:rsidR="721EA17D">
        <w:rPr>
          <w:b w:val="0"/>
          <w:bCs w:val="0"/>
          <w:i w:val="0"/>
          <w:iCs w:val="0"/>
          <w:sz w:val="24"/>
          <w:szCs w:val="24"/>
        </w:rPr>
        <w:t xml:space="preserve"> twice. During the generation of the cyclical </w:t>
      </w:r>
      <w:r w:rsidRPr="0F233ADF" w:rsidR="3A4EE25C">
        <w:rPr>
          <w:b w:val="0"/>
          <w:bCs w:val="0"/>
          <w:i w:val="0"/>
          <w:iCs w:val="0"/>
          <w:sz w:val="24"/>
          <w:szCs w:val="24"/>
        </w:rPr>
        <w:t>space, the</w:t>
      </w:r>
      <w:r w:rsidRPr="0F233ADF" w:rsidR="721EA17D">
        <w:rPr>
          <w:b w:val="0"/>
          <w:bCs w:val="0"/>
          <w:i w:val="0"/>
          <w:iCs w:val="0"/>
          <w:sz w:val="24"/>
          <w:szCs w:val="24"/>
        </w:rPr>
        <w:t xml:space="preserve"> RRT </w:t>
      </w:r>
      <w:r w:rsidRPr="0F233ADF" w:rsidR="58B128E1">
        <w:rPr>
          <w:b w:val="0"/>
          <w:bCs w:val="0"/>
          <w:i w:val="0"/>
          <w:iCs w:val="0"/>
          <w:sz w:val="24"/>
          <w:szCs w:val="24"/>
        </w:rPr>
        <w:t>output a</w:t>
      </w:r>
      <w:r w:rsidRPr="0F233ADF" w:rsidR="721EA17D">
        <w:rPr>
          <w:b w:val="0"/>
          <w:bCs w:val="0"/>
          <w:i w:val="0"/>
          <w:iCs w:val="0"/>
          <w:sz w:val="24"/>
          <w:szCs w:val="24"/>
        </w:rPr>
        <w:t xml:space="preserve"> trajectory from the </w:t>
      </w:r>
      <w:r w:rsidRPr="0F233ADF" w:rsidR="721EA17D">
        <w:rPr>
          <w:b w:val="0"/>
          <w:bCs w:val="0"/>
          <w:i w:val="0"/>
          <w:iCs w:val="0"/>
          <w:sz w:val="24"/>
          <w:szCs w:val="24"/>
        </w:rPr>
        <w:t>initial</w:t>
      </w:r>
      <w:r w:rsidRPr="0F233ADF" w:rsidR="721EA17D">
        <w:rPr>
          <w:b w:val="0"/>
          <w:bCs w:val="0"/>
          <w:i w:val="0"/>
          <w:iCs w:val="0"/>
          <w:sz w:val="24"/>
          <w:szCs w:val="24"/>
        </w:rPr>
        <w:t xml:space="preserve"> pose, </w:t>
      </w:r>
      <w:r w:rsidR="358D6F4B">
        <w:drawing>
          <wp:inline wp14:editId="3AA88721" wp14:anchorId="65293CA8">
            <wp:extent cx="403860" cy="90170"/>
            <wp:effectExtent l="0" t="0" r="0" b="0"/>
            <wp:docPr id="69" name="Shape59" descr="12§display§c_{initial}§png§1200§FALSE§" title="TexMaths"/>
            <wp:cNvGraphicFramePr>
              <a:graphicFrameLocks/>
            </wp:cNvGraphicFramePr>
            <a:graphic>
              <a:graphicData uri="http://schemas.openxmlformats.org/drawingml/2006/picture">
                <pic:pic>
                  <pic:nvPicPr>
                    <pic:cNvPr id="0" name="Shape59"/>
                    <pic:cNvPicPr/>
                  </pic:nvPicPr>
                  <pic:blipFill>
                    <a:blip r:embed="R8c0df7207cdd4472">
                      <a:extLst>
                        <a:ext xmlns:a="http://schemas.openxmlformats.org/drawingml/2006/main" uri="{28A0092B-C50C-407E-A947-70E740481C1C}">
                          <a14:useLocalDpi val="0"/>
                        </a:ext>
                      </a:extLst>
                    </a:blip>
                    <a:stretch>
                      <a:fillRect/>
                    </a:stretch>
                  </pic:blipFill>
                  <pic:spPr>
                    <a:xfrm rot="0" flipH="0" flipV="0">
                      <a:off x="0" y="0"/>
                      <a:ext cx="403860" cy="90170"/>
                    </a:xfrm>
                    <a:prstGeom prst="rect">
                      <a:avLst/>
                    </a:prstGeom>
                    <a:ln w="0"/>
                  </pic:spPr>
                </pic:pic>
              </a:graphicData>
            </a:graphic>
          </wp:inline>
        </w:drawing>
      </w:r>
      <w:r w:rsidRPr="0F233ADF" w:rsidR="721EA17D">
        <w:rPr>
          <w:b w:val="0"/>
          <w:bCs w:val="0"/>
          <w:i w:val="0"/>
          <w:iCs w:val="0"/>
          <w:sz w:val="24"/>
          <w:szCs w:val="24"/>
        </w:rPr>
        <w:t xml:space="preserve"> to the goal pose, </w:t>
      </w:r>
      <w:r w:rsidR="358D6F4B">
        <w:drawing>
          <wp:inline wp14:editId="401C8131" wp14:anchorId="7B0BA5C7">
            <wp:extent cx="278765" cy="110490"/>
            <wp:effectExtent l="0" t="0" r="0" b="0"/>
            <wp:docPr id="70" name="Shape60" descr="12§display§c_{goal}§png§1200§FALSE§" title="TexMaths"/>
            <wp:cNvGraphicFramePr>
              <a:graphicFrameLocks/>
            </wp:cNvGraphicFramePr>
            <a:graphic>
              <a:graphicData uri="http://schemas.openxmlformats.org/drawingml/2006/picture">
                <pic:pic>
                  <pic:nvPicPr>
                    <pic:cNvPr id="0" name="Shape60"/>
                    <pic:cNvPicPr/>
                  </pic:nvPicPr>
                  <pic:blipFill>
                    <a:blip r:embed="R934840b42c3b4226">
                      <a:extLst>
                        <a:ext xmlns:a="http://schemas.openxmlformats.org/drawingml/2006/main" uri="{28A0092B-C50C-407E-A947-70E740481C1C}">
                          <a14:useLocalDpi val="0"/>
                        </a:ext>
                      </a:extLst>
                    </a:blip>
                    <a:stretch>
                      <a:fillRect/>
                    </a:stretch>
                  </pic:blipFill>
                  <pic:spPr>
                    <a:xfrm rot="0" flipH="0" flipV="0">
                      <a:off x="0" y="0"/>
                      <a:ext cx="278765" cy="110490"/>
                    </a:xfrm>
                    <a:prstGeom prst="rect">
                      <a:avLst/>
                    </a:prstGeom>
                    <a:ln w="0"/>
                  </pic:spPr>
                </pic:pic>
              </a:graphicData>
            </a:graphic>
          </wp:inline>
        </w:drawing>
      </w:r>
      <w:r w:rsidRPr="0F233ADF" w:rsidR="721EA17D">
        <w:rPr>
          <w:b w:val="0"/>
          <w:bCs w:val="0"/>
          <w:i w:val="0"/>
          <w:iCs w:val="0"/>
          <w:sz w:val="24"/>
          <w:szCs w:val="24"/>
        </w:rPr>
        <w:t xml:space="preserve">, into a controlling pipeline. </w:t>
      </w:r>
      <w:r w:rsidRPr="0F233ADF" w:rsidR="5B7C9144">
        <w:rPr>
          <w:b w:val="0"/>
          <w:bCs w:val="0"/>
          <w:i w:val="0"/>
          <w:iCs w:val="0"/>
          <w:sz w:val="24"/>
          <w:szCs w:val="24"/>
        </w:rPr>
        <w:t xml:space="preserve">The trajectories</w:t>
      </w:r>
      <w:r w:rsidRPr="0F233ADF" w:rsidR="721EA17D">
        <w:rPr>
          <w:b w:val="0"/>
          <w:bCs w:val="0"/>
          <w:i w:val="0"/>
          <w:iCs w:val="0"/>
          <w:sz w:val="24"/>
          <w:szCs w:val="24"/>
        </w:rPr>
        <w:t xml:space="preserve"> </w:t>
      </w:r>
      <w:r w:rsidRPr="0F233ADF" w:rsidR="4DA83EF6">
        <w:rPr>
          <w:b w:val="0"/>
          <w:bCs w:val="0"/>
          <w:i w:val="0"/>
          <w:iCs w:val="0"/>
          <w:sz w:val="24"/>
          <w:szCs w:val="24"/>
        </w:rPr>
        <w:t xml:space="preserve">are then </w:t>
      </w:r>
      <w:r w:rsidRPr="0F233ADF" w:rsidR="2618B7A9">
        <w:rPr>
          <w:b w:val="0"/>
          <w:bCs w:val="0"/>
          <w:i w:val="0"/>
          <w:iCs w:val="0"/>
          <w:sz w:val="24"/>
          <w:szCs w:val="24"/>
        </w:rPr>
        <w:t xml:space="preserve">mapped from</w:t>
      </w:r>
      <w:r w:rsidRPr="0F233ADF" w:rsidR="721EA17D">
        <w:rPr>
          <w:b w:val="0"/>
          <w:bCs w:val="0"/>
          <w:i w:val="0"/>
          <w:iCs w:val="0"/>
          <w:sz w:val="24"/>
          <w:szCs w:val="24"/>
        </w:rPr>
        <w:t xml:space="preserve"> the configuration space into the joint-configuration space via the Newton-Raphson inverse kinematic solver (see algorithm 1). To complete the set of the cyclical space, the entries in the </w:t>
      </w:r>
      <w:r w:rsidRPr="0F233ADF" w:rsidR="721EA17D">
        <w:rPr>
          <w:b w:val="0"/>
          <w:bCs w:val="0"/>
          <w:i w:val="0"/>
          <w:iCs w:val="0"/>
          <w:sz w:val="24"/>
          <w:szCs w:val="24"/>
        </w:rPr>
        <w:t>initial</w:t>
      </w:r>
      <w:r w:rsidRPr="0F233ADF" w:rsidR="721EA17D">
        <w:rPr>
          <w:b w:val="0"/>
          <w:bCs w:val="0"/>
          <w:i w:val="0"/>
          <w:iCs w:val="0"/>
          <w:sz w:val="24"/>
          <w:szCs w:val="24"/>
        </w:rPr>
        <w:t xml:space="preserve"> pose and the goal pose are swapped, while invoking</w:t>
      </w:r>
      <w:r w:rsidRPr="0F233ADF" w:rsidR="6535DD0A">
        <w:rPr>
          <w:b w:val="0"/>
          <w:bCs w:val="0"/>
          <w:i w:val="0"/>
          <w:iCs w:val="0"/>
          <w:sz w:val="24"/>
          <w:szCs w:val="24"/>
        </w:rPr>
        <w:t xml:space="preserve"> the</w:t>
      </w:r>
      <w:r w:rsidRPr="0F233ADF" w:rsidR="721EA17D">
        <w:rPr>
          <w:b w:val="0"/>
          <w:bCs w:val="0"/>
          <w:i w:val="0"/>
          <w:iCs w:val="0"/>
          <w:sz w:val="24"/>
          <w:szCs w:val="24"/>
        </w:rPr>
        <w:t xml:space="preserve"> query into the collision map,</w:t>
      </w:r>
    </w:p>
    <w:tbl>
      <w:tblPr>
        <w:tblStyle w:val="TableGrid"/>
        <w:bidiVisual w:val="0"/>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3276"/>
        <w:gridCol w:w="2015"/>
        <w:gridCol w:w="3724"/>
      </w:tblGrid>
      <w:tr w:rsidR="789FDBD3" w:rsidTr="789FDBD3" w14:paraId="0CEC3F93">
        <w:tc>
          <w:tcPr>
            <w:tcW w:w="3276" w:type="dxa"/>
            <w:tcMar/>
          </w:tcPr>
          <w:p w:rsidR="789FDBD3" w:rsidP="789FDBD3" w:rsidRDefault="789FDBD3" w14:paraId="33F559BE" w14:textId="0EE36C64">
            <w:pPr>
              <w:pStyle w:val="Iiumjournal"/>
              <w:numPr>
                <w:numId w:val="0"/>
              </w:numPr>
              <w:bidi w:val="0"/>
              <w:rPr>
                <w:b w:val="0"/>
                <w:bCs w:val="0"/>
                <w:i w:val="0"/>
                <w:iCs w:val="0"/>
                <w:sz w:val="24"/>
                <w:szCs w:val="24"/>
              </w:rPr>
            </w:pPr>
          </w:p>
        </w:tc>
        <w:tc>
          <w:tcPr>
            <w:tcW w:w="2015" w:type="dxa"/>
            <w:tcMar/>
            <w:vAlign w:val="center"/>
          </w:tcPr>
          <w:p w:rsidR="10308436" w:rsidP="789FDBD3" w:rsidRDefault="10308436" w14:paraId="092D751A" w14:textId="38DEF4DF">
            <w:pPr>
              <w:pStyle w:val="Iiumjournal"/>
              <w:numPr>
                <w:numId w:val="0"/>
              </w:numPr>
              <w:bidi w:val="0"/>
              <w:jc w:val="right"/>
              <w:rPr>
                <w:b w:val="0"/>
                <w:bCs w:val="0"/>
                <w:i w:val="0"/>
                <w:iCs w:val="0"/>
                <w:sz w:val="24"/>
                <w:szCs w:val="24"/>
              </w:rPr>
            </w:pPr>
            <w:r w:rsidR="10308436">
              <w:drawing>
                <wp:inline wp14:editId="5F97D2AC" wp14:anchorId="3870D7C4">
                  <wp:extent cx="1019810" cy="172720"/>
                  <wp:effectExtent l="0" t="0" r="0" b="0"/>
                  <wp:docPr id="1638996631" name="Shape61" descr="12§display§\tau = (C^{control}, t)&#10;§png§1200§FALSE§" title="TexMaths"/>
                  <wp:cNvGraphicFramePr>
                    <a:graphicFrameLocks/>
                  </wp:cNvGraphicFramePr>
                  <a:graphic>
                    <a:graphicData uri="http://schemas.openxmlformats.org/drawingml/2006/picture">
                      <pic:pic>
                        <pic:nvPicPr>
                          <pic:cNvPr id="0" name="Shape61"/>
                          <pic:cNvPicPr/>
                        </pic:nvPicPr>
                        <pic:blipFill>
                          <a:blip r:embed="R45defce08f3a4fb6">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019810" cy="172720"/>
                          </a:xfrm>
                          <a:prstGeom xmlns:a="http://schemas.openxmlformats.org/drawingml/2006/main" prst="rect">
                            <a:avLst xmlns:a="http://schemas.openxmlformats.org/drawingml/2006/main"/>
                          </a:prstGeom>
                          <a:ln xmlns:a="http://schemas.openxmlformats.org/drawingml/2006/main" w="0">
                            <a:noFill xmlns:a="http://schemas.openxmlformats.org/drawingml/2006/main"/>
                          </a:ln>
                        </pic:spPr>
                      </pic:pic>
                    </a:graphicData>
                  </a:graphic>
                </wp:inline>
              </w:drawing>
            </w:r>
          </w:p>
        </w:tc>
        <w:tc>
          <w:tcPr>
            <w:tcW w:w="3724" w:type="dxa"/>
            <w:tcMar/>
          </w:tcPr>
          <w:p w:rsidR="10308436" w:rsidP="789FDBD3" w:rsidRDefault="10308436" w14:paraId="187C94D4" w14:textId="7980D6C2">
            <w:pPr>
              <w:pStyle w:val="Iiumjournal"/>
              <w:numPr>
                <w:numId w:val="0"/>
              </w:numPr>
              <w:bidi w:val="0"/>
              <w:rPr>
                <w:b w:val="0"/>
                <w:bCs w:val="0"/>
                <w:i w:val="0"/>
                <w:iCs w:val="0"/>
                <w:sz w:val="24"/>
                <w:szCs w:val="24"/>
              </w:rPr>
            </w:pPr>
            <w:r w:rsidRPr="789FDBD3" w:rsidR="10308436">
              <w:rPr>
                <w:b w:val="0"/>
                <w:bCs w:val="0"/>
                <w:i w:val="0"/>
                <w:iCs w:val="0"/>
                <w:sz w:val="24"/>
                <w:szCs w:val="24"/>
              </w:rPr>
              <w:t>(7)</w:t>
            </w:r>
          </w:p>
        </w:tc>
      </w:tr>
    </w:tbl>
    <w:p xmlns:wp14="http://schemas.microsoft.com/office/word/2010/wordml" w:rsidP="789FDBD3" w14:paraId="1944DE7B" wp14:textId="77777777">
      <w:pPr>
        <w:pStyle w:val="Iiumjournal"/>
        <w:numPr>
          <w:numId w:val="0"/>
        </w:numPr>
        <w:tabs>
          <w:tab w:val="clear" w:pos="446"/>
          <w:tab w:val="center" w:leader="none" w:pos="4513"/>
          <w:tab w:val="right" w:leader="none" w:pos="9026"/>
        </w:tabs>
        <w:bidi w:val="0"/>
        <w:spacing w:before="0" w:beforeAutospacing="off" w:after="0" w:afterAutospacing="off"/>
        <w:ind w:left="0" w:hanging="0"/>
        <w:textAlignment w:val="center"/>
        <w:rPr>
          <w:b w:val="0"/>
          <w:b w:val="false"/>
          <w:bCs w:val="0"/>
          <w:i w:val="0"/>
          <w:i w:val="false"/>
          <w:iCs w:val="0"/>
          <w:sz w:val="24"/>
          <w:szCs w:val="24"/>
        </w:rPr>
      </w:pPr>
    </w:p>
    <w:p xmlns:wp14="http://schemas.microsoft.com/office/word/2010/wordml" w:rsidP="358D6F4B" w14:paraId="1842F4BE" wp14:textId="3F5BF5FB">
      <w:pPr>
        <w:pStyle w:val="Iiumjournal"/>
        <w:numPr>
          <w:numId w:val="0"/>
        </w:numPr>
        <w:tabs>
          <w:tab w:val="center" w:leader="none" w:pos="4513"/>
          <w:tab w:val="right" w:leader="none" w:pos="9026"/>
        </w:tabs>
        <w:bidi w:val="0"/>
        <w:spacing w:before="120" w:beforeAutospacing="off" w:after="120" w:afterAutospacing="off"/>
        <w:ind w:left="0" w:firstLine="450"/>
        <w:textAlignment w:val="center"/>
        <w:rPr>
          <w:b w:val="0"/>
          <w:b w:val="false"/>
          <w:bCs w:val="0"/>
          <w:i w:val="0"/>
          <w:i w:val="false"/>
          <w:iCs w:val="0"/>
          <w:sz w:val="24"/>
          <w:szCs w:val="24"/>
        </w:rPr>
      </w:pPr>
      <w:r w:rsidRPr="358D6F4B" w:rsidR="721EA17D">
        <w:rPr>
          <w:b w:val="0"/>
          <w:bCs w:val="0"/>
          <w:i w:val="0"/>
          <w:iCs w:val="0"/>
          <w:sz w:val="24"/>
          <w:szCs w:val="24"/>
        </w:rPr>
        <w:t xml:space="preserve">which forms a cyclical motion between the </w:t>
      </w:r>
      <w:r w:rsidRPr="358D6F4B" w:rsidR="721EA17D">
        <w:rPr>
          <w:b w:val="0"/>
          <w:bCs w:val="0"/>
          <w:i w:val="0"/>
          <w:iCs w:val="0"/>
          <w:sz w:val="24"/>
          <w:szCs w:val="24"/>
        </w:rPr>
        <w:t xml:space="preserve">initial</w:t>
      </w:r>
      <w:r w:rsidRPr="358D6F4B" w:rsidR="721EA17D">
        <w:rPr>
          <w:b w:val="0"/>
          <w:bCs w:val="0"/>
          <w:i w:val="0"/>
          <w:iCs w:val="0"/>
          <w:sz w:val="24"/>
          <w:szCs w:val="24"/>
        </w:rPr>
        <w:t xml:space="preserve"> pose and the goal pose. Here, </w:t>
      </w:r>
      <w:r w:rsidR="789FDBD3">
        <w:drawing>
          <wp:inline xmlns:wp14="http://schemas.microsoft.com/office/word/2010/wordprocessingDrawing" wp14:editId="6C718CD2" wp14:anchorId="5B0421BE">
            <wp:extent cx="3009265" cy="353695"/>
            <wp:effectExtent l="0" t="0" r="0" b="0"/>
            <wp:docPr id="72" name="Shape62" descr="12§display§C_{cycle} = \overbrace{ C_{initial \rightarrow goal}}^\text{see algorithm 3 line 4} &#10;              + \overbrace{C_{goal \rightarrow initial}}^\text{see algorithm 3 line 7}§png§1200§FALSE§" title="TexMaths"/>
            <wp:cNvGraphicFramePr>
              <a:graphicFrameLocks/>
            </wp:cNvGraphicFramePr>
            <a:graphic>
              <a:graphicData uri="http://schemas.openxmlformats.org/drawingml/2006/picture">
                <pic:pic>
                  <pic:nvPicPr>
                    <pic:cNvPr id="0" name="Shape62"/>
                    <pic:cNvPicPr/>
                  </pic:nvPicPr>
                  <pic:blipFill>
                    <a:blip r:embed="R2513e1327d4e4a5e">
                      <a:extLst>
                        <a:ext xmlns:a="http://schemas.openxmlformats.org/drawingml/2006/main" uri="{28A0092B-C50C-407E-A947-70E740481C1C}">
                          <a14:useLocalDpi val="0"/>
                        </a:ext>
                      </a:extLst>
                    </a:blip>
                    <a:stretch>
                      <a:fillRect/>
                    </a:stretch>
                  </pic:blipFill>
                  <pic:spPr>
                    <a:xfrm rot="0" flipH="0" flipV="0">
                      <a:off x="0" y="0"/>
                      <a:ext cx="3009265" cy="353695"/>
                    </a:xfrm>
                    <a:prstGeom prst="rect">
                      <a:avLst/>
                    </a:prstGeom>
                    <a:ln w="0"/>
                  </pic:spPr>
                </pic:pic>
              </a:graphicData>
            </a:graphic>
          </wp:inline>
        </w:drawing>
      </w:r>
      <w:r w:rsidRPr="358D6F4B" w:rsidR="721EA17D">
        <w:rPr>
          <w:b w:val="0"/>
          <w:bCs w:val="0"/>
          <w:i w:val="0"/>
          <w:iCs w:val="0"/>
          <w:sz w:val="24"/>
          <w:szCs w:val="24"/>
        </w:rPr>
        <w:t xml:space="preserve">. </w:t>
      </w:r>
      <w:r w:rsidRPr="358D6F4B" w:rsidR="721EA17D">
        <w:rPr>
          <w:b w:val="0"/>
          <w:bCs w:val="0"/>
          <w:i w:val="0"/>
          <w:iCs w:val="0"/>
          <w:sz w:val="24"/>
          <w:szCs w:val="24"/>
        </w:rPr>
        <w:t xml:space="preserve">Algorithm 3 block explains how the </w:t>
      </w:r>
      <w:r w:rsidR="789FDBD3">
        <w:drawing>
          <wp:inline xmlns:wp14="http://schemas.microsoft.com/office/word/2010/wordprocessingDrawing" wp14:editId="27BF9947" wp14:anchorId="0A6CCBAF">
            <wp:extent cx="364490" cy="151130"/>
            <wp:effectExtent l="0" t="0" r="0" b="0"/>
            <wp:docPr id="73" name="Shape63" descr="12§display§C_{cycle}§png§1200§FALSE§" title="TexMaths"/>
            <wp:cNvGraphicFramePr>
              <a:graphicFrameLocks/>
            </wp:cNvGraphicFramePr>
            <a:graphic>
              <a:graphicData uri="http://schemas.openxmlformats.org/drawingml/2006/picture">
                <pic:pic>
                  <pic:nvPicPr>
                    <pic:cNvPr id="0" name="Shape63"/>
                    <pic:cNvPicPr/>
                  </pic:nvPicPr>
                  <pic:blipFill>
                    <a:blip r:embed="Rfc47c10280b144fc">
                      <a:extLst>
                        <a:ext xmlns:a="http://schemas.openxmlformats.org/drawingml/2006/main" uri="{28A0092B-C50C-407E-A947-70E740481C1C}">
                          <a14:useLocalDpi val="0"/>
                        </a:ext>
                      </a:extLst>
                    </a:blip>
                    <a:stretch>
                      <a:fillRect/>
                    </a:stretch>
                  </pic:blipFill>
                  <pic:spPr>
                    <a:xfrm rot="0" flipH="0" flipV="0">
                      <a:off x="0" y="0"/>
                      <a:ext cx="364490" cy="151130"/>
                    </a:xfrm>
                    <a:prstGeom prst="rect">
                      <a:avLst/>
                    </a:prstGeom>
                    <a:ln w="0"/>
                  </pic:spPr>
                </pic:pic>
              </a:graphicData>
            </a:graphic>
          </wp:inline>
        </w:drawing>
      </w:r>
      <w:r w:rsidRPr="358D6F4B" w:rsidR="721EA17D">
        <w:rPr>
          <w:b w:val="0"/>
          <w:bCs w:val="0"/>
          <w:i w:val="0"/>
          <w:iCs w:val="0"/>
          <w:sz w:val="24"/>
          <w:szCs w:val="24"/>
        </w:rPr>
        <w:t xml:space="preserve"> space is constructed.</w:t>
      </w:r>
    </w:p>
    <w:p xmlns:wp14="http://schemas.microsoft.com/office/word/2010/wordml" w:rsidP="0F233ADF" w14:paraId="1AC647AE" wp14:textId="48CAC1AA">
      <w:pPr>
        <w:pStyle w:val="Iiumjournal"/>
        <w:numPr>
          <w:numId w:val="0"/>
        </w:numPr>
        <w:bidi w:val="0"/>
        <w:spacing w:before="120" w:beforeAutospacing="off" w:after="120" w:afterAutospacing="off"/>
        <w:ind w:left="0" w:firstLine="450"/>
        <w:textAlignment w:val="center"/>
        <w:rPr>
          <w:b w:val="0"/>
          <w:b w:val="false"/>
          <w:bCs w:val="0"/>
          <w:i w:val="0"/>
          <w:i w:val="false"/>
          <w:iCs w:val="0"/>
          <w:sz w:val="24"/>
          <w:szCs w:val="24"/>
        </w:rPr>
      </w:pPr>
      <w:r w:rsidRPr="0F233ADF" w:rsidR="721EA17D">
        <w:rPr>
          <w:b w:val="0"/>
          <w:bCs w:val="0"/>
          <w:i w:val="0"/>
          <w:iCs w:val="0"/>
          <w:sz w:val="24"/>
          <w:szCs w:val="24"/>
        </w:rPr>
        <w:t xml:space="preserve">The control </w:t>
      </w:r>
      <w:r w:rsidRPr="0F233ADF" w:rsidR="6A9C4119">
        <w:rPr>
          <w:b w:val="0"/>
          <w:bCs w:val="0"/>
          <w:i w:val="0"/>
          <w:iCs w:val="0"/>
          <w:sz w:val="24"/>
          <w:szCs w:val="24"/>
        </w:rPr>
        <w:t xml:space="preserve">space is</w:t>
      </w:r>
      <w:r w:rsidRPr="0F233ADF" w:rsidR="721EA17D">
        <w:rPr>
          <w:b w:val="0"/>
          <w:bCs w:val="0"/>
          <w:i w:val="0"/>
          <w:iCs w:val="0"/>
          <w:sz w:val="24"/>
          <w:szCs w:val="24"/>
        </w:rPr>
        <w:t xml:space="preserve"> represented by the trajectory in the joint-configuration space </w:t>
      </w:r>
      <w:r w:rsidR="358D6F4B">
        <w:drawing>
          <wp:inline xmlns:wp14="http://schemas.microsoft.com/office/word/2010/wordprocessingDrawing" wp14:editId="06578ECF" wp14:anchorId="7BDC0692">
            <wp:extent cx="1385570" cy="141605"/>
            <wp:effectExtent l="0" t="0" r="0" b="0"/>
            <wp:docPr id="74" name="Shape64" descr="12§display§C^{control} \subset C^{cycle}\in S§png§1200§FALSE§" title="TexMaths"/>
            <wp:cNvGraphicFramePr>
              <a:graphicFrameLocks/>
            </wp:cNvGraphicFramePr>
            <a:graphic>
              <a:graphicData uri="http://schemas.openxmlformats.org/drawingml/2006/picture">
                <pic:pic>
                  <pic:nvPicPr>
                    <pic:cNvPr id="0" name="Shape64"/>
                    <pic:cNvPicPr/>
                  </pic:nvPicPr>
                  <pic:blipFill>
                    <a:blip r:embed="Ra893831c2f284f44">
                      <a:extLst>
                        <a:ext xmlns:a="http://schemas.openxmlformats.org/drawingml/2006/main" uri="{28A0092B-C50C-407E-A947-70E740481C1C}">
                          <a14:useLocalDpi val="0"/>
                        </a:ext>
                      </a:extLst>
                    </a:blip>
                    <a:stretch>
                      <a:fillRect/>
                    </a:stretch>
                  </pic:blipFill>
                  <pic:spPr>
                    <a:xfrm rot="0" flipH="0" flipV="0">
                      <a:off x="0" y="0"/>
                      <a:ext cx="1385570" cy="141605"/>
                    </a:xfrm>
                    <a:prstGeom prst="rect">
                      <a:avLst/>
                    </a:prstGeom>
                    <a:ln w="0"/>
                  </pic:spPr>
                </pic:pic>
              </a:graphicData>
            </a:graphic>
          </wp:inline>
        </w:drawing>
      </w:r>
      <w:r w:rsidRPr="0F233ADF" w:rsidR="721EA17D">
        <w:rPr>
          <w:b w:val="0"/>
          <w:bCs w:val="0"/>
          <w:i w:val="0"/>
          <w:iCs w:val="0"/>
          <w:sz w:val="24"/>
          <w:szCs w:val="24"/>
        </w:rPr>
        <w:t xml:space="preserve">, </w:t>
      </w:r>
      <w:proofErr w:type="gramStart"/>
      <w:r w:rsidRPr="0F233ADF" w:rsidR="721EA17D">
        <w:rPr>
          <w:b w:val="0"/>
          <w:bCs w:val="0"/>
          <w:i w:val="0"/>
          <w:iCs w:val="0"/>
          <w:sz w:val="24"/>
          <w:szCs w:val="24"/>
        </w:rPr>
        <w:t>where</w:t>
      </w:r>
      <w:proofErr w:type="gramEnd"/>
      <w:r w:rsidRPr="0F233ADF" w:rsidR="721EA17D">
        <w:rPr>
          <w:b w:val="0"/>
          <w:bCs w:val="0"/>
          <w:i w:val="0"/>
          <w:iCs w:val="0"/>
          <w:sz w:val="24"/>
          <w:szCs w:val="24"/>
        </w:rPr>
        <w:t xml:space="preserve"> </w:t>
      </w:r>
      <w:r w:rsidR="358D6F4B">
        <w:drawing>
          <wp:inline xmlns:wp14="http://schemas.microsoft.com/office/word/2010/wordprocessingDrawing" wp14:editId="2A85D753" wp14:anchorId="682F8E5C">
            <wp:extent cx="90170" cy="108585"/>
            <wp:effectExtent l="0" t="0" r="0" b="0"/>
            <wp:docPr id="75" name="Shape65" descr="12§display§S§png§1200§FALSE§" title="TexMaths"/>
            <wp:cNvGraphicFramePr>
              <a:graphicFrameLocks/>
            </wp:cNvGraphicFramePr>
            <a:graphic>
              <a:graphicData uri="http://schemas.openxmlformats.org/drawingml/2006/picture">
                <pic:pic>
                  <pic:nvPicPr>
                    <pic:cNvPr id="0" name="Shape65"/>
                    <pic:cNvPicPr/>
                  </pic:nvPicPr>
                  <pic:blipFill>
                    <a:blip r:embed="R7ffe85c352c34138">
                      <a:extLst>
                        <a:ext xmlns:a="http://schemas.openxmlformats.org/drawingml/2006/main" uri="{28A0092B-C50C-407E-A947-70E740481C1C}">
                          <a14:useLocalDpi val="0"/>
                        </a:ext>
                      </a:extLst>
                    </a:blip>
                    <a:stretch>
                      <a:fillRect/>
                    </a:stretch>
                  </pic:blipFill>
                  <pic:spPr>
                    <a:xfrm rot="0" flipH="0" flipV="0">
                      <a:off x="0" y="0"/>
                      <a:ext cx="90170" cy="108585"/>
                    </a:xfrm>
                    <a:prstGeom prst="rect">
                      <a:avLst/>
                    </a:prstGeom>
                    <a:ln w="0"/>
                  </pic:spPr>
                </pic:pic>
              </a:graphicData>
            </a:graphic>
          </wp:inline>
        </w:drawing>
      </w:r>
      <w:r w:rsidRPr="0F233ADF" w:rsidR="721EA17D">
        <w:rPr>
          <w:b w:val="0"/>
          <w:bCs w:val="0"/>
          <w:i w:val="0"/>
          <w:iCs w:val="0"/>
          <w:sz w:val="24"/>
          <w:szCs w:val="24"/>
        </w:rPr>
        <w:t xml:space="preserve"> is the 6-hypersphere homomorphic to </w:t>
      </w:r>
      <w:r w:rsidR="358D6F4B">
        <w:drawing>
          <wp:inline xmlns:wp14="http://schemas.microsoft.com/office/word/2010/wordprocessingDrawing" wp14:editId="12F6A115" wp14:anchorId="18349BAB">
            <wp:extent cx="161925" cy="133350"/>
            <wp:effectExtent l="0" t="0" r="0" b="0"/>
            <wp:docPr id="76" name="Shape66" descr="12§display§\mathbb{R}^6§png§1200§FALSE§" title="TexMaths"/>
            <wp:cNvGraphicFramePr>
              <a:graphicFrameLocks/>
            </wp:cNvGraphicFramePr>
            <a:graphic>
              <a:graphicData uri="http://schemas.openxmlformats.org/drawingml/2006/picture">
                <pic:pic>
                  <pic:nvPicPr>
                    <pic:cNvPr id="0" name="Shape66"/>
                    <pic:cNvPicPr/>
                  </pic:nvPicPr>
                  <pic:blipFill>
                    <a:blip r:embed="Rd0fcfc06bbf948eb">
                      <a:extLst>
                        <a:ext xmlns:a="http://schemas.openxmlformats.org/drawingml/2006/main" uri="{28A0092B-C50C-407E-A947-70E740481C1C}">
                          <a14:useLocalDpi val="0"/>
                        </a:ext>
                      </a:extLst>
                    </a:blip>
                    <a:stretch>
                      <a:fillRect/>
                    </a:stretch>
                  </pic:blipFill>
                  <pic:spPr>
                    <a:xfrm rot="0" flipH="0" flipV="0">
                      <a:off x="0" y="0"/>
                      <a:ext cx="161925" cy="133350"/>
                    </a:xfrm>
                    <a:prstGeom prst="rect">
                      <a:avLst/>
                    </a:prstGeom>
                    <a:ln w="0"/>
                  </pic:spPr>
                </pic:pic>
              </a:graphicData>
            </a:graphic>
          </wp:inline>
        </w:drawing>
      </w:r>
      <w:r w:rsidRPr="0F233ADF" w:rsidR="721EA17D">
        <w:rPr>
          <w:b w:val="0"/>
          <w:bCs w:val="0"/>
          <w:i w:val="0"/>
          <w:iCs w:val="0"/>
          <w:sz w:val="24"/>
          <w:szCs w:val="24"/>
        </w:rPr>
        <w:t xml:space="preserve"> because </w:t>
      </w:r>
      <w:r w:rsidRPr="0F233ADF" w:rsidR="3AB3C188">
        <w:rPr>
          <w:b w:val="0"/>
          <w:bCs w:val="0"/>
          <w:i w:val="0"/>
          <w:iCs w:val="0"/>
          <w:sz w:val="24"/>
          <w:szCs w:val="24"/>
        </w:rPr>
        <w:t xml:space="preserve">each joint</w:t>
      </w:r>
      <w:r w:rsidRPr="0F233ADF" w:rsidR="2456B493">
        <w:rPr>
          <w:b w:val="0"/>
          <w:bCs w:val="0"/>
          <w:i w:val="0"/>
          <w:iCs w:val="0"/>
          <w:sz w:val="24"/>
          <w:szCs w:val="24"/>
        </w:rPr>
        <w:t xml:space="preserve"> is </w:t>
      </w:r>
      <w:r w:rsidRPr="0F233ADF" w:rsidR="721EA17D">
        <w:rPr>
          <w:b w:val="0"/>
          <w:bCs w:val="0"/>
          <w:i w:val="0"/>
          <w:iCs w:val="0"/>
          <w:sz w:val="24"/>
          <w:szCs w:val="24"/>
        </w:rPr>
        <w:t xml:space="preserve">constrained to its angle limit. In Eq. (7), the joint-configuration space</w:t>
      </w:r>
      <w:r w:rsidRPr="0F233ADF" w:rsidR="091DD231">
        <w:rPr>
          <w:b w:val="0"/>
          <w:bCs w:val="0"/>
          <w:i w:val="0"/>
          <w:iCs w:val="0"/>
          <w:sz w:val="24"/>
          <w:szCs w:val="24"/>
        </w:rPr>
        <w:t xml:space="preserve"> is</w:t>
      </w:r>
      <w:r w:rsidRPr="0F233ADF" w:rsidR="721EA17D">
        <w:rPr>
          <w:b w:val="0"/>
          <w:bCs w:val="0"/>
          <w:i w:val="0"/>
          <w:iCs w:val="0"/>
          <w:sz w:val="24"/>
          <w:szCs w:val="24"/>
        </w:rPr>
        <w:t xml:space="preserve"> equivalent </w:t>
      </w:r>
      <w:r w:rsidRPr="0F233ADF" w:rsidR="217C3BEC">
        <w:rPr>
          <w:b w:val="0"/>
          <w:bCs w:val="0"/>
          <w:i w:val="0"/>
          <w:iCs w:val="0"/>
          <w:sz w:val="24"/>
          <w:szCs w:val="24"/>
        </w:rPr>
        <w:t xml:space="preserve">to </w:t>
      </w:r>
      <w:r w:rsidRPr="0F233ADF" w:rsidR="721EA17D">
        <w:rPr>
          <w:b w:val="0"/>
          <w:bCs w:val="0"/>
          <w:i w:val="0"/>
          <w:iCs w:val="0"/>
          <w:sz w:val="24"/>
          <w:szCs w:val="24"/>
        </w:rPr>
        <w:t xml:space="preserve">the</w:t>
      </w:r>
      <w:r w:rsidRPr="0F233ADF" w:rsidR="721EA17D">
        <w:rPr>
          <w:b w:val="0"/>
          <w:bCs w:val="0"/>
          <w:i w:val="0"/>
          <w:iCs w:val="0"/>
          <w:sz w:val="24"/>
          <w:szCs w:val="24"/>
        </w:rPr>
        <w:t xml:space="preserve"> configuration space in Eq. (6). The control space is the direct controlling parameters for the movement of </w:t>
      </w:r>
      <w:proofErr w:type="spellStart"/>
      <w:r w:rsidRPr="0F233ADF" w:rsidR="721EA17D">
        <w:rPr>
          <w:b w:val="0"/>
          <w:bCs w:val="0"/>
          <w:i w:val="1"/>
          <w:iCs w:val="1"/>
          <w:sz w:val="24"/>
          <w:szCs w:val="24"/>
        </w:rPr>
        <w:t>r_mini</w:t>
      </w:r>
      <w:proofErr w:type="spellEnd"/>
      <w:r w:rsidRPr="0F233ADF" w:rsidR="721EA17D">
        <w:rPr>
          <w:b w:val="0"/>
          <w:bCs w:val="0"/>
          <w:i w:val="0"/>
          <w:iCs w:val="0"/>
          <w:sz w:val="24"/>
          <w:szCs w:val="24"/>
        </w:rPr>
        <w:t xml:space="preserve"> where it only handles the control space (or joint-state space). The sampling of the RRT to generate the tree data structure</w:t>
      </w:r>
      <w:r w:rsidRPr="0F233ADF" w:rsidR="721EA17D">
        <w:rPr>
          <w:b w:val="0"/>
          <w:bCs w:val="0"/>
          <w:i w:val="0"/>
          <w:iCs w:val="0"/>
          <w:sz w:val="24"/>
          <w:szCs w:val="24"/>
        </w:rPr>
        <w:t xml:space="preserve">, </w:t>
      </w:r>
      <w:r w:rsidR="78ACF768">
        <w:drawing>
          <wp:inline xmlns:wp14="http://schemas.microsoft.com/office/word/2010/wordprocessingDrawing" wp14:editId="0AD26DBB" wp14:anchorId="651B1296">
            <wp:extent cx="123825" cy="114300"/>
            <wp:effectExtent l="0" t="0" r="0" b="0"/>
            <wp:docPr id="435894207" name="" title=""/>
            <wp:cNvGraphicFramePr>
              <a:graphicFrameLocks noChangeAspect="1"/>
            </wp:cNvGraphicFramePr>
            <a:graphic>
              <a:graphicData uri="http://schemas.openxmlformats.org/drawingml/2006/picture">
                <pic:pic>
                  <pic:nvPicPr>
                    <pic:cNvPr id="0" name=""/>
                    <pic:cNvPicPr/>
                  </pic:nvPicPr>
                  <pic:blipFill>
                    <a:blip r:embed="R9eb51550d0974b16">
                      <a:extLst>
                        <a:ext xmlns:a="http://schemas.openxmlformats.org/drawingml/2006/main" uri="{28A0092B-C50C-407E-A947-70E740481C1C}">
                          <a14:useLocalDpi val="0"/>
                        </a:ext>
                      </a:extLst>
                    </a:blip>
                    <a:stretch>
                      <a:fillRect/>
                    </a:stretch>
                  </pic:blipFill>
                  <pic:spPr>
                    <a:xfrm>
                      <a:off x="0" y="0"/>
                      <a:ext cx="123825" cy="114300"/>
                    </a:xfrm>
                    <a:prstGeom prst="rect">
                      <a:avLst/>
                    </a:prstGeom>
                  </pic:spPr>
                </pic:pic>
              </a:graphicData>
            </a:graphic>
          </wp:inline>
        </w:drawing>
      </w:r>
      <w:r w:rsidRPr="0F233ADF" w:rsidR="721EA17D">
        <w:rPr>
          <w:b w:val="0"/>
          <w:bCs w:val="0"/>
          <w:i w:val="0"/>
          <w:iCs w:val="0"/>
          <w:sz w:val="24"/>
          <w:szCs w:val="24"/>
        </w:rPr>
        <w:t>,</w:t>
      </w:r>
      <w:r w:rsidRPr="0F233ADF" w:rsidR="721EA17D">
        <w:rPr>
          <w:b w:val="0"/>
          <w:bCs w:val="0"/>
          <w:i w:val="0"/>
          <w:iCs w:val="0"/>
          <w:sz w:val="24"/>
          <w:szCs w:val="24"/>
        </w:rPr>
        <w:t xml:space="preserve"> are done within </w:t>
      </w:r>
      <w:r w:rsidRPr="0F233ADF" w:rsidR="721EA17D">
        <w:rPr>
          <w:b w:val="0"/>
          <w:bCs w:val="0"/>
          <w:i w:val="0"/>
          <w:iCs w:val="0"/>
          <w:sz w:val="24"/>
          <w:szCs w:val="24"/>
        </w:rPr>
        <w:t xml:space="preserve">the </w:t>
      </w:r>
      <w:r w:rsidR="06791DFA">
        <w:drawing>
          <wp:inline xmlns:wp14="http://schemas.microsoft.com/office/word/2010/wordprocessingDrawing" wp14:editId="1B4AD19A" wp14:anchorId="2287BDE7">
            <wp:extent cx="800100" cy="161925"/>
            <wp:effectExtent l="0" t="0" r="0" b="0"/>
            <wp:docPr id="1981399644" name="" title=""/>
            <wp:cNvGraphicFramePr>
              <a:graphicFrameLocks noChangeAspect="1"/>
            </wp:cNvGraphicFramePr>
            <a:graphic>
              <a:graphicData uri="http://schemas.openxmlformats.org/drawingml/2006/picture">
                <pic:pic>
                  <pic:nvPicPr>
                    <pic:cNvPr id="0" name=""/>
                    <pic:cNvPicPr/>
                  </pic:nvPicPr>
                  <pic:blipFill>
                    <a:blip r:embed="Ra31cf3a2f5ae4fac">
                      <a:extLst>
                        <a:ext xmlns:a="http://schemas.openxmlformats.org/drawingml/2006/main" uri="{28A0092B-C50C-407E-A947-70E740481C1C}">
                          <a14:useLocalDpi val="0"/>
                        </a:ext>
                      </a:extLst>
                    </a:blip>
                    <a:stretch>
                      <a:fillRect/>
                    </a:stretch>
                  </pic:blipFill>
                  <pic:spPr>
                    <a:xfrm>
                      <a:off x="0" y="0"/>
                      <a:ext cx="800100" cy="161925"/>
                    </a:xfrm>
                    <a:prstGeom prst="rect">
                      <a:avLst/>
                    </a:prstGeom>
                  </pic:spPr>
                </pic:pic>
              </a:graphicData>
            </a:graphic>
          </wp:inline>
        </w:drawing>
      </w:r>
      <w:r w:rsidRPr="0F233ADF" w:rsidR="721EA17D">
        <w:rPr>
          <w:b w:val="0"/>
          <w:bCs w:val="0"/>
          <w:i w:val="0"/>
          <w:iCs w:val="0"/>
          <w:sz w:val="24"/>
          <w:szCs w:val="24"/>
        </w:rPr>
        <w:t>topology</w:t>
      </w:r>
      <w:r w:rsidRPr="0F233ADF" w:rsidR="721EA17D">
        <w:rPr>
          <w:b w:val="0"/>
          <w:bCs w:val="0"/>
          <w:i w:val="0"/>
          <w:iCs w:val="0"/>
          <w:sz w:val="24"/>
          <w:szCs w:val="24"/>
        </w:rPr>
        <w:t>. The free configuration space, or the non-colliding pose,</w:t>
      </w:r>
      <w:r w:rsidRPr="0F233ADF" w:rsidR="41D922C2">
        <w:rPr>
          <w:b w:val="0"/>
          <w:bCs w:val="0"/>
          <w:i w:val="0"/>
          <w:iCs w:val="0"/>
          <w:sz w:val="24"/>
          <w:szCs w:val="24"/>
        </w:rPr>
        <w:t xml:space="preserve"> </w:t>
      </w:r>
      <w:r w:rsidRPr="0F233ADF" w:rsidR="5405BF42">
        <w:rPr>
          <w:b w:val="0"/>
          <w:bCs w:val="0"/>
          <w:i w:val="0"/>
          <w:iCs w:val="0"/>
          <w:sz w:val="24"/>
          <w:szCs w:val="24"/>
        </w:rPr>
        <w:t xml:space="preserve">is represented</w:t>
      </w:r>
      <w:r w:rsidRPr="0F233ADF" w:rsidR="721EA17D">
        <w:rPr>
          <w:b w:val="0"/>
          <w:bCs w:val="0"/>
          <w:i w:val="0"/>
          <w:iCs w:val="0"/>
          <w:sz w:val="24"/>
          <w:szCs w:val="24"/>
        </w:rPr>
        <w:t xml:space="preserve"> by</w:t>
      </w:r>
      <w:r w:rsidRPr="0F233ADF" w:rsidR="721EA17D">
        <w:rPr>
          <w:b w:val="0"/>
          <w:bCs w:val="0"/>
          <w:i w:val="0"/>
          <w:iCs w:val="0"/>
          <w:sz w:val="24"/>
          <w:szCs w:val="24"/>
        </w:rPr>
        <w:t>,</w:t>
      </w:r>
      <w:r w:rsidR="36FCF5F0">
        <w:drawing>
          <wp:inline xmlns:wp14="http://schemas.microsoft.com/office/word/2010/wordprocessingDrawing" wp14:editId="42D5853B" wp14:anchorId="60AF1152">
            <wp:extent cx="1857375" cy="161925"/>
            <wp:effectExtent l="0" t="0" r="0" b="0"/>
            <wp:docPr id="1135571606" name="" title=""/>
            <wp:cNvGraphicFramePr>
              <a:graphicFrameLocks noChangeAspect="1"/>
            </wp:cNvGraphicFramePr>
            <a:graphic>
              <a:graphicData uri="http://schemas.openxmlformats.org/drawingml/2006/picture">
                <pic:pic>
                  <pic:nvPicPr>
                    <pic:cNvPr id="0" name=""/>
                    <pic:cNvPicPr/>
                  </pic:nvPicPr>
                  <pic:blipFill>
                    <a:blip r:embed="R471493d5dc9547eb">
                      <a:extLst>
                        <a:ext xmlns:a="http://schemas.openxmlformats.org/drawingml/2006/main" uri="{28A0092B-C50C-407E-A947-70E740481C1C}">
                          <a14:useLocalDpi val="0"/>
                        </a:ext>
                      </a:extLst>
                    </a:blip>
                    <a:stretch>
                      <a:fillRect/>
                    </a:stretch>
                  </pic:blipFill>
                  <pic:spPr>
                    <a:xfrm>
                      <a:off x="0" y="0"/>
                      <a:ext cx="1857375" cy="161925"/>
                    </a:xfrm>
                    <a:prstGeom prst="rect">
                      <a:avLst/>
                    </a:prstGeom>
                  </pic:spPr>
                </pic:pic>
              </a:graphicData>
            </a:graphic>
          </wp:inline>
        </w:drawing>
      </w:r>
      <w:r w:rsidRPr="0F233ADF" w:rsidR="36FCF5F0">
        <w:rPr>
          <w:b w:val="0"/>
          <w:bCs w:val="0"/>
          <w:i w:val="0"/>
          <w:iCs w:val="0"/>
          <w:sz w:val="24"/>
          <w:szCs w:val="24"/>
        </w:rPr>
        <w:t xml:space="preserve">. </w:t>
      </w:r>
      <w:r w:rsidRPr="0F233ADF" w:rsidR="721EA17D">
        <w:rPr>
          <w:b w:val="0"/>
          <w:bCs w:val="0"/>
          <w:i w:val="0"/>
          <w:iCs w:val="0"/>
          <w:sz w:val="24"/>
          <w:szCs w:val="24"/>
        </w:rPr>
        <w:t xml:space="preserve">According to LaValle et. al </w:t>
      </w:r>
      <w:r w:rsidRPr="0F233ADF" w:rsidR="2298632F">
        <w:rPr>
          <w:b w:val="0"/>
          <w:bCs w:val="0"/>
          <w:i w:val="0"/>
          <w:iCs w:val="0"/>
          <w:sz w:val="24"/>
          <w:szCs w:val="24"/>
        </w:rPr>
        <w:t>[5</w:t>
      </w:r>
      <w:r w:rsidRPr="0F233ADF" w:rsidR="74BDD93F">
        <w:rPr>
          <w:b w:val="0"/>
          <w:bCs w:val="0"/>
          <w:i w:val="0"/>
          <w:iCs w:val="0"/>
          <w:sz w:val="24"/>
          <w:szCs w:val="24"/>
        </w:rPr>
        <w:t>], this</w:t>
      </w:r>
      <w:r w:rsidRPr="0F233ADF" w:rsidR="721EA17D">
        <w:rPr>
          <w:b w:val="0"/>
          <w:bCs w:val="0"/>
          <w:i w:val="0"/>
          <w:iCs w:val="0"/>
          <w:sz w:val="24"/>
          <w:szCs w:val="24"/>
        </w:rPr>
        <w:t xml:space="preserve"> also</w:t>
      </w:r>
      <w:r w:rsidRPr="0F233ADF" w:rsidR="721EA17D">
        <w:rPr>
          <w:b w:val="0"/>
          <w:bCs w:val="0"/>
          <w:i w:val="0"/>
          <w:iCs w:val="0"/>
          <w:sz w:val="24"/>
          <w:szCs w:val="24"/>
        </w:rPr>
        <w:t xml:space="preserve"> covers the physical </w:t>
      </w:r>
      <w:proofErr w:type="spellStart"/>
      <w:r w:rsidRPr="0F233ADF" w:rsidR="721EA17D">
        <w:rPr>
          <w:b w:val="0"/>
          <w:bCs w:val="0"/>
          <w:i w:val="0"/>
          <w:iCs w:val="0"/>
          <w:sz w:val="24"/>
          <w:szCs w:val="24"/>
        </w:rPr>
        <w:t>contraint</w:t>
      </w:r>
      <w:proofErr w:type="spellEnd"/>
      <w:r w:rsidRPr="0F233ADF" w:rsidR="721EA17D">
        <w:rPr>
          <w:b w:val="0"/>
          <w:bCs w:val="0"/>
          <w:i w:val="0"/>
          <w:iCs w:val="0"/>
          <w:sz w:val="24"/>
          <w:szCs w:val="24"/>
        </w:rPr>
        <w:t xml:space="preserve"> of the non-holonomic movement of the robot. However, in the case of an articulated robot arm in this research, the configuration limitation</w:t>
      </w:r>
      <w:r w:rsidRPr="0F233ADF" w:rsidR="5BB041AE">
        <w:rPr>
          <w:b w:val="0"/>
          <w:bCs w:val="0"/>
          <w:i w:val="0"/>
          <w:iCs w:val="0"/>
          <w:sz w:val="24"/>
          <w:szCs w:val="24"/>
        </w:rPr>
        <w:t>s</w:t>
      </w:r>
      <w:r w:rsidRPr="0F233ADF" w:rsidR="721EA17D">
        <w:rPr>
          <w:b w:val="0"/>
          <w:bCs w:val="0"/>
          <w:i w:val="0"/>
          <w:iCs w:val="0"/>
          <w:sz w:val="24"/>
          <w:szCs w:val="24"/>
        </w:rPr>
        <w:t xml:space="preserve"> are the range of the joints and the angular velocity limit</w:t>
      </w:r>
      <w:r w:rsidRPr="0F233ADF" w:rsidR="286872F3">
        <w:rPr>
          <w:b w:val="0"/>
          <w:bCs w:val="0"/>
          <w:i w:val="0"/>
          <w:iCs w:val="0"/>
          <w:sz w:val="24"/>
          <w:szCs w:val="24"/>
        </w:rPr>
        <w:t>s</w:t>
      </w:r>
      <w:r w:rsidRPr="0F233ADF" w:rsidR="721EA17D">
        <w:rPr>
          <w:b w:val="0"/>
          <w:bCs w:val="0"/>
          <w:i w:val="0"/>
          <w:iCs w:val="0"/>
          <w:sz w:val="24"/>
          <w:szCs w:val="24"/>
        </w:rPr>
        <w:t xml:space="preserve">. Since,</w:t>
      </w:r>
      <w:r w:rsidRPr="0F233ADF" w:rsidR="574F2EB9">
        <w:rPr>
          <w:b w:val="0"/>
          <w:bCs w:val="0"/>
          <w:i w:val="0"/>
          <w:iCs w:val="0"/>
          <w:sz w:val="24"/>
          <w:szCs w:val="24"/>
        </w:rPr>
        <w:t xml:space="preserve"> </w:t>
      </w:r>
      <w:r w:rsidRPr="0F233ADF" w:rsidR="721EA17D">
        <w:rPr>
          <w:b w:val="0"/>
          <w:bCs w:val="0"/>
          <w:i w:val="0"/>
          <w:iCs w:val="0"/>
          <w:sz w:val="24"/>
          <w:szCs w:val="24"/>
        </w:rPr>
        <w:t xml:space="preserve">these measurements are in the 6-space, to map them into </w:t>
      </w:r>
      <w:r w:rsidRPr="0F233ADF" w:rsidR="721EA17D">
        <w:rPr>
          <w:b w:val="0"/>
          <w:bCs w:val="0"/>
          <w:i w:val="0"/>
          <w:iCs w:val="0"/>
          <w:sz w:val="24"/>
          <w:szCs w:val="24"/>
        </w:rPr>
        <w:t>the</w:t>
      </w:r>
      <w:r w:rsidRPr="0F233ADF" w:rsidR="721EA17D">
        <w:rPr>
          <w:b w:val="0"/>
          <w:bCs w:val="0"/>
          <w:i w:val="0"/>
          <w:iCs w:val="0"/>
          <w:sz w:val="24"/>
          <w:szCs w:val="24"/>
        </w:rPr>
        <w:t xml:space="preserve"> </w:t>
      </w:r>
      <w:r w:rsidR="319E44F8">
        <w:drawing>
          <wp:inline xmlns:wp14="http://schemas.microsoft.com/office/word/2010/wordprocessingDrawing" wp14:editId="4A124D0C" wp14:anchorId="5A84163A">
            <wp:extent cx="800100" cy="161925"/>
            <wp:effectExtent l="0" t="0" r="0" b="0"/>
            <wp:docPr id="386286160" name="" title=""/>
            <wp:cNvGraphicFramePr>
              <a:graphicFrameLocks noChangeAspect="1"/>
            </wp:cNvGraphicFramePr>
            <a:graphic>
              <a:graphicData uri="http://schemas.openxmlformats.org/drawingml/2006/picture">
                <pic:pic>
                  <pic:nvPicPr>
                    <pic:cNvPr id="0" name=""/>
                    <pic:cNvPicPr/>
                  </pic:nvPicPr>
                  <pic:blipFill>
                    <a:blip r:embed="R2d5265f399cb481a">
                      <a:extLst>
                        <a:ext xmlns:a="http://schemas.openxmlformats.org/drawingml/2006/main" uri="{28A0092B-C50C-407E-A947-70E740481C1C}">
                          <a14:useLocalDpi val="0"/>
                        </a:ext>
                      </a:extLst>
                    </a:blip>
                    <a:stretch>
                      <a:fillRect/>
                    </a:stretch>
                  </pic:blipFill>
                  <pic:spPr>
                    <a:xfrm>
                      <a:off x="0" y="0"/>
                      <a:ext cx="800100" cy="161925"/>
                    </a:xfrm>
                    <a:prstGeom prst="rect">
                      <a:avLst/>
                    </a:prstGeom>
                  </pic:spPr>
                </pic:pic>
              </a:graphicData>
            </a:graphic>
          </wp:inline>
        </w:drawing>
      </w:r>
      <w:r w:rsidRPr="0F233ADF" w:rsidR="721EA17D">
        <w:rPr>
          <w:b w:val="0"/>
          <w:bCs w:val="0"/>
          <w:i w:val="0"/>
          <w:iCs w:val="0"/>
          <w:sz w:val="24"/>
          <w:szCs w:val="24"/>
        </w:rPr>
        <w:t>,</w:t>
      </w:r>
      <w:r w:rsidRPr="0F233ADF" w:rsidR="721EA17D">
        <w:rPr>
          <w:b w:val="0"/>
          <w:bCs w:val="0"/>
          <w:i w:val="0"/>
          <w:iCs w:val="0"/>
          <w:sz w:val="24"/>
          <w:szCs w:val="24"/>
        </w:rPr>
        <w:t xml:space="preserve"> we use the kinematic Jacobian.</w:t>
      </w:r>
    </w:p>
    <w:p xmlns:wp14="http://schemas.microsoft.com/office/word/2010/wordml" w14:paraId="6537F28F" wp14:textId="77777777">
      <w:pPr>
        <w:pStyle w:val="Iiumjournal"/>
        <w:numPr>
          <w:ilvl w:val="0"/>
          <w:numId w:val="0"/>
        </w:numPr>
        <w:tabs>
          <w:tab w:val="clear" w:pos="446"/>
          <w:tab w:val="center" w:leader="none" w:pos="4513"/>
          <w:tab w:val="right" w:leader="none" w:pos="9026"/>
        </w:tabs>
        <w:bidi w:val="0"/>
        <w:textAlignment w:val="center"/>
        <w:rPr>
          <w:b w:val="false"/>
          <w:b w:val="false"/>
          <w:bCs w:val="false"/>
          <w:i w:val="false"/>
          <w:i w:val="false"/>
          <w:iCs w:val="false"/>
          <w:sz w:val="24"/>
        </w:rPr>
      </w:pPr>
      <w:r>
        <w:rPr>
          <w:b w:val="false"/>
          <w:bCs w:val="false"/>
          <w:i w:val="false"/>
          <w:iCs w:val="false"/>
          <w:sz w:val="24"/>
        </w:rPr>
      </w:r>
    </w:p>
    <w:p xmlns:wp14="http://schemas.microsoft.com/office/word/2010/wordml" w14:paraId="6DFB9E20" wp14:textId="77777777">
      <w:pPr>
        <w:pStyle w:val="Iiumjournal"/>
        <w:numPr>
          <w:ilvl w:val="0"/>
          <w:numId w:val="0"/>
        </w:numPr>
        <w:tabs>
          <w:tab w:val="clear" w:pos="446"/>
          <w:tab w:val="center" w:leader="none" w:pos="4513"/>
          <w:tab w:val="right" w:leader="none" w:pos="9026"/>
        </w:tabs>
        <w:bidi w:val="0"/>
        <w:jc w:val="center"/>
        <w:textAlignment w:val="center"/>
        <w:rPr>
          <w:b w:val="false"/>
          <w:b w:val="false"/>
          <w:bCs w:val="false"/>
          <w:i w:val="false"/>
          <w:i w:val="false"/>
          <w:iCs w:val="false"/>
          <w:sz w:val="24"/>
        </w:rPr>
      </w:pPr>
      <w:r>
        <w:rPr>
          <w:b w:val="false"/>
          <w:bCs w:val="false"/>
          <w:i w:val="false"/>
          <w:iCs w:val="false"/>
          <w:sz w:val="24"/>
        </w:rPr>
      </w:r>
      <w:r>
        <w:br w:type="page"/>
      </w:r>
    </w:p>
    <w:p xmlns:wp14="http://schemas.microsoft.com/office/word/2010/wordml" w14:paraId="2A9B05E1" wp14:textId="77777777">
      <w:pPr>
        <w:pStyle w:val="Iiumjournal"/>
        <w:numPr>
          <w:ilvl w:val="0"/>
          <w:numId w:val="0"/>
        </w:numPr>
        <w:tabs>
          <w:tab w:val="clear" w:pos="446"/>
          <w:tab w:val="center" w:leader="none" w:pos="4513"/>
          <w:tab w:val="right" w:leader="none" w:pos="9026"/>
        </w:tabs>
        <w:bidi w:val="0"/>
        <w:jc w:val="center"/>
        <w:textAlignment w:val="center"/>
        <w:rPr>
          <w:b w:val="false"/>
          <w:b w:val="false"/>
          <w:bCs w:val="false"/>
          <w:i w:val="false"/>
          <w:i w:val="false"/>
          <w:iCs w:val="false"/>
          <w:sz w:val="24"/>
        </w:rPr>
      </w:pPr>
      <w:r>
        <w:rPr>
          <w:b w:val="false"/>
          <w:bCs w:val="false"/>
          <w:i w:val="false"/>
          <w:iCs w:val="false"/>
          <w:sz w:val="24"/>
        </w:rPr>
        <w:t xml:space="preserve">Table 4: The cycle space generator where the movement within the constraint of the cycle space (also a cyclical space) is dependent on the map, </w:t>
      </w:r>
      <w:r>
        <w:rPr>
          <w:b w:val="false"/>
          <w:bCs w:val="false"/>
          <w:i w:val="false"/>
          <w:iCs w:val="false"/>
          <w:sz w:val="24"/>
        </w:rPr>
        <mc:AlternateContent>
          <mc:Choice Requires="wps">
            <w:drawing>
              <wp:inline xmlns:wp14="http://schemas.microsoft.com/office/word/2010/wordprocessingDrawing" distT="0" distB="0" distL="0" distR="0" wp14:anchorId="15CDA432" wp14:editId="7777777">
                <wp:extent cx="165735" cy="113665"/>
                <wp:effectExtent l="0" t="0" r="0" b="0"/>
                <wp:docPr id="77" name="Shape67" descr="12§display§\mathcal{M}§png§1200§FALSE§" title="TexMaths"/>
                <a:graphic xmlns:a="http://schemas.openxmlformats.org/drawingml/2006/main">
                  <a:graphicData uri="http://schemas.openxmlformats.org/drawingml/2006/picture">
                    <pic:pic xmlns:pic="http://schemas.openxmlformats.org/drawingml/2006/picture">
                      <pic:nvPicPr>
                        <pic:cNvPr id="66" name="Shape67" descr="12§display§\mathcal{M}§png§1200§FALSE§"/>
                        <pic:cNvPicPr/>
                      </pic:nvPicPr>
                      <pic:blipFill>
                        <a:blip r:embed="rId144"/>
                        <a:stretch/>
                      </pic:blipFill>
                      <pic:spPr>
                        <a:xfrm>
                          <a:off x="0" y="0"/>
                          <a:ext cx="165600" cy="113760"/>
                        </a:xfrm>
                        <a:prstGeom prst="rect">
                          <a:avLst/>
                        </a:prstGeom>
                        <a:ln w="0">
                          <a:noFill/>
                        </a:ln>
                      </pic:spPr>
                    </pic:pic>
                  </a:graphicData>
                </a:graphic>
              </wp:inline>
            </w:drawing>
          </mc:Choice>
          <mc:Fallback>
            <w:pict w14:anchorId="42094CE9">
              <v:shape id="shape_0" style="position:absolute;margin-left:0pt;margin-top:-8.95pt;width:13pt;height:8.9pt;mso-wrap-style:none;v-text-anchor:middle" o:allowincell="f" stroked="f" type="_x0000_t75" ID="Shape67">
                <v:imagedata o:detectmouseclick="t" r:id="rId145"/>
                <v:stroke color="#3465a4" joinstyle="round" endcap="flat"/>
                <w10:wrap type="none"/>
              </v:shape>
            </w:pict>
          </mc:Fallback>
        </mc:AlternateContent>
      </w:r>
      <w:r>
        <w:rPr>
          <w:b w:val="false"/>
          <w:bCs w:val="false"/>
          <w:i w:val="false"/>
          <w:iCs w:val="false"/>
          <w:sz w:val="24"/>
        </w:rPr>
        <w:t>.</w:t>
      </w:r>
    </w:p>
    <w:p xmlns:wp14="http://schemas.microsoft.com/office/word/2010/wordml" w14:paraId="70DF9E56" wp14:textId="77777777">
      <w:pPr>
        <w:pStyle w:val="Iiumjournal"/>
        <w:numPr>
          <w:ilvl w:val="0"/>
          <w:numId w:val="0"/>
        </w:numPr>
        <w:tabs>
          <w:tab w:val="clear" w:pos="446"/>
          <w:tab w:val="center" w:leader="none" w:pos="4513"/>
          <w:tab w:val="right" w:leader="none" w:pos="9026"/>
        </w:tabs>
        <w:bidi w:val="0"/>
        <w:textAlignment w:val="center"/>
        <w:rPr>
          <w:b w:val="false"/>
          <w:b w:val="false"/>
          <w:bCs w:val="false"/>
          <w:i w:val="false"/>
          <w:i w:val="false"/>
          <w:iCs w:val="false"/>
          <w:sz w:val="24"/>
        </w:rPr>
      </w:pPr>
      <w:r>
        <w:rPr>
          <w:b w:val="false"/>
          <w:bCs w:val="false"/>
          <w:i w:val="false"/>
          <w:iCs w:val="false"/>
          <w:sz w:val="24"/>
        </w:rPr>
        <w:drawing>
          <wp:inline xmlns:wp14="http://schemas.microsoft.com/office/word/2010/wordprocessingDrawing" distT="0" distB="0" distL="0" distR="0" wp14:anchorId="54531BAB" wp14:editId="7777777">
            <wp:extent cx="5731510" cy="33413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146"/>
                    <a:stretch>
                      <a:fillRect/>
                    </a:stretch>
                  </pic:blipFill>
                  <pic:spPr bwMode="auto">
                    <a:xfrm>
                      <a:off x="0" y="0"/>
                      <a:ext cx="5731510" cy="3341370"/>
                    </a:xfrm>
                    <a:prstGeom prst="rect">
                      <a:avLst/>
                    </a:prstGeom>
                  </pic:spPr>
                </pic:pic>
              </a:graphicData>
            </a:graphic>
          </wp:inline>
        </w:drawing>
      </w:r>
    </w:p>
    <w:p xmlns:wp14="http://schemas.microsoft.com/office/word/2010/wordml" w14:paraId="5CBE0AC8" wp14:textId="77777777">
      <w:pPr>
        <w:pStyle w:val="Iiumjournal"/>
        <w:numPr>
          <w:ilvl w:val="0"/>
          <w:numId w:val="1"/>
        </w:numPr>
        <w:tabs>
          <w:tab w:val="clear" w:pos="446"/>
          <w:tab w:val="center" w:leader="none" w:pos="4513"/>
          <w:tab w:val="right" w:leader="none" w:pos="9026"/>
        </w:tabs>
        <w:bidi w:val="0"/>
        <w:textAlignment w:val="center"/>
        <w:rPr>
          <w:b/>
          <w:b/>
          <w:bCs/>
          <w:i w:val="false"/>
          <w:i w:val="false"/>
          <w:iCs w:val="false"/>
          <w:sz w:val="28"/>
          <w:szCs w:val="24"/>
        </w:rPr>
      </w:pPr>
      <w:r>
        <w:rPr>
          <w:b/>
          <w:bCs/>
          <w:i w:val="false"/>
          <w:iCs w:val="false"/>
          <w:sz w:val="28"/>
          <w:szCs w:val="24"/>
        </w:rPr>
        <w:t>METHODOLOGY</w:t>
      </w:r>
    </w:p>
    <w:p xmlns:wp14="http://schemas.microsoft.com/office/word/2010/wordml" w:rsidP="0F233ADF" w14:paraId="5028103F" wp14:textId="585F7C69">
      <w:pPr>
        <w:pStyle w:val="Iiumjournal"/>
        <w:numPr>
          <w:numId w:val="0"/>
        </w:numPr>
        <w:tabs>
          <w:tab w:val="left" w:leader="none" w:pos="404"/>
          <w:tab w:val="center" w:leader="none" w:pos="4507"/>
          <w:tab w:val="right" w:leader="none" w:pos="9026"/>
        </w:tabs>
        <w:bidi w:val="0"/>
        <w:spacing w:before="120" w:beforeAutospacing="off" w:after="120" w:afterAutospacing="off"/>
        <w:ind w:left="0" w:firstLine="450"/>
        <w:textAlignment w:val="center"/>
        <w:rPr>
          <w:b w:val="1"/>
          <w:b/>
          <w:bCs w:val="1"/>
          <w:i w:val="0"/>
          <w:i w:val="false"/>
          <w:iCs w:val="0"/>
          <w:sz w:val="28"/>
          <w:szCs w:val="28"/>
        </w:rPr>
      </w:pPr>
      <w:r w:rsidRPr="0F233ADF" w:rsidR="721EA17D">
        <w:rPr>
          <w:b w:val="0"/>
          <w:bCs w:val="0"/>
          <w:i w:val="0"/>
          <w:iCs w:val="0"/>
          <w:sz w:val="24"/>
          <w:szCs w:val="24"/>
        </w:rPr>
        <w:t xml:space="preserve">The </w:t>
      </w:r>
      <w:r w:rsidRPr="0F233ADF" w:rsidR="721EA17D">
        <w:rPr>
          <w:b w:val="0"/>
          <w:bCs w:val="0"/>
          <w:i w:val="0"/>
          <w:iCs w:val="0"/>
          <w:sz w:val="24"/>
          <w:szCs w:val="24"/>
        </w:rPr>
        <w:t>methodology</w:t>
      </w:r>
      <w:r w:rsidRPr="0F233ADF" w:rsidR="721EA17D">
        <w:rPr>
          <w:b w:val="0"/>
          <w:bCs w:val="0"/>
          <w:i w:val="0"/>
          <w:iCs w:val="0"/>
          <w:sz w:val="24"/>
          <w:szCs w:val="24"/>
        </w:rPr>
        <w:t xml:space="preserve"> starts with the benchmarking of sampling-based planners available in the OMPL library and comparing the performance of the planners with the RRT. The benchmark is followed by experimentation in the simulated environment with a simulated robotic arm (</w:t>
      </w:r>
      <w:proofErr w:type="spellStart"/>
      <w:r w:rsidRPr="0F233ADF" w:rsidR="721EA17D">
        <w:rPr>
          <w:b w:val="0"/>
          <w:bCs w:val="0"/>
          <w:i w:val="1"/>
          <w:iCs w:val="1"/>
          <w:sz w:val="24"/>
          <w:szCs w:val="24"/>
        </w:rPr>
        <w:t>r_mini</w:t>
      </w:r>
      <w:proofErr w:type="spellEnd"/>
      <w:r w:rsidRPr="0F233ADF" w:rsidR="721EA17D">
        <w:rPr>
          <w:b w:val="0"/>
          <w:bCs w:val="0"/>
          <w:i w:val="0"/>
          <w:iCs w:val="0"/>
          <w:sz w:val="24"/>
          <w:szCs w:val="24"/>
        </w:rPr>
        <w:t xml:space="preserve">) followed by the coupling of the simulated environment with </w:t>
      </w:r>
      <w:proofErr w:type="spellStart"/>
      <w:r w:rsidRPr="0F233ADF" w:rsidR="721EA17D">
        <w:rPr>
          <w:b w:val="0"/>
          <w:bCs w:val="0"/>
          <w:i w:val="1"/>
          <w:iCs w:val="1"/>
          <w:sz w:val="24"/>
          <w:szCs w:val="24"/>
        </w:rPr>
        <w:t>r_mini</w:t>
      </w:r>
      <w:proofErr w:type="spellEnd"/>
      <w:r w:rsidRPr="0F233ADF" w:rsidR="721EA17D">
        <w:rPr>
          <w:b w:val="0"/>
          <w:bCs w:val="0"/>
          <w:i w:val="1"/>
          <w:iCs w:val="1"/>
          <w:sz w:val="24"/>
          <w:szCs w:val="24"/>
        </w:rPr>
        <w:t xml:space="preserve"> </w:t>
      </w:r>
      <w:r w:rsidRPr="0F233ADF" w:rsidR="721EA17D">
        <w:rPr>
          <w:b w:val="0"/>
          <w:bCs w:val="0"/>
          <w:i w:val="0"/>
          <w:iCs w:val="0"/>
          <w:sz w:val="24"/>
          <w:szCs w:val="24"/>
        </w:rPr>
        <w:t xml:space="preserve">hardware. The experimentation involves the moving obstacle that is introduced </w:t>
      </w:r>
      <w:r w:rsidRPr="0F233ADF" w:rsidR="62D50F87">
        <w:rPr>
          <w:b w:val="0"/>
          <w:bCs w:val="0"/>
          <w:i w:val="0"/>
          <w:iCs w:val="0"/>
          <w:sz w:val="24"/>
          <w:szCs w:val="24"/>
        </w:rPr>
        <w:t>synthetically in</w:t>
      </w:r>
      <w:r w:rsidRPr="0F233ADF" w:rsidR="721EA17D">
        <w:rPr>
          <w:b w:val="0"/>
          <w:bCs w:val="0"/>
          <w:i w:val="0"/>
          <w:iCs w:val="0"/>
          <w:sz w:val="24"/>
          <w:szCs w:val="24"/>
        </w:rPr>
        <w:t xml:space="preserve"> the collision space. </w:t>
      </w:r>
      <w:r w:rsidRPr="0F233ADF" w:rsidR="0EAFEC33">
        <w:rPr>
          <w:b w:val="0"/>
          <w:bCs w:val="0"/>
          <w:i w:val="0"/>
          <w:iCs w:val="0"/>
          <w:sz w:val="24"/>
          <w:szCs w:val="24"/>
        </w:rPr>
        <w:t>This was</w:t>
      </w:r>
      <w:r w:rsidRPr="0F233ADF" w:rsidR="721EA17D">
        <w:rPr>
          <w:b w:val="0"/>
          <w:bCs w:val="0"/>
          <w:i w:val="0"/>
          <w:iCs w:val="0"/>
          <w:sz w:val="24"/>
          <w:szCs w:val="24"/>
        </w:rPr>
        <w:t xml:space="preserve"> necessary since, at the time of this experimentation, the feedback from the mapping </w:t>
      </w:r>
      <w:r w:rsidRPr="0F233ADF" w:rsidR="23C9258F">
        <w:rPr>
          <w:b w:val="0"/>
          <w:bCs w:val="0"/>
          <w:i w:val="0"/>
          <w:iCs w:val="0"/>
          <w:sz w:val="24"/>
          <w:szCs w:val="24"/>
        </w:rPr>
        <w:t xml:space="preserve">sensors was </w:t>
      </w:r>
      <w:r w:rsidRPr="0F233ADF" w:rsidR="721EA17D">
        <w:rPr>
          <w:b w:val="0"/>
          <w:bCs w:val="0"/>
          <w:i w:val="0"/>
          <w:iCs w:val="0"/>
          <w:sz w:val="24"/>
          <w:szCs w:val="24"/>
        </w:rPr>
        <w:t>unavailable.</w:t>
      </w:r>
    </w:p>
    <w:p xmlns:wp14="http://schemas.microsoft.com/office/word/2010/wordml" w:rsidP="358D6F4B" w14:paraId="53E6BEF8" wp14:textId="03087C66">
      <w:pPr>
        <w:pStyle w:val="Iiumjournal"/>
        <w:numPr>
          <w:ilvl w:val="1"/>
          <w:numId w:val="1"/>
        </w:numPr>
        <w:tabs>
          <w:tab w:val="clear" w:pos="446"/>
          <w:tab w:val="left" w:leader="none" w:pos="404"/>
          <w:tab w:val="center" w:leader="none" w:pos="4507"/>
          <w:tab w:val="right" w:leader="none" w:pos="9026"/>
        </w:tabs>
        <w:bidi w:val="0"/>
        <w:spacing w:before="120" w:beforeAutospacing="off" w:after="120" w:afterAutospacing="off"/>
        <w:textAlignment w:val="center"/>
        <w:rPr>
          <w:b w:val="1"/>
          <w:b/>
          <w:bCs w:val="1"/>
          <w:i w:val="0"/>
          <w:i w:val="false"/>
          <w:iCs w:val="0"/>
          <w:sz w:val="24"/>
          <w:szCs w:val="24"/>
        </w:rPr>
      </w:pPr>
      <w:r w:rsidRPr="358D6F4B" w:rsidR="721EA17D">
        <w:rPr>
          <w:b w:val="1"/>
          <w:bCs w:val="1"/>
          <w:i w:val="0"/>
          <w:iCs w:val="0"/>
          <w:sz w:val="24"/>
          <w:szCs w:val="24"/>
        </w:rPr>
        <w:t>Benchmarking of Sampling-Based Motion Planners</w:t>
      </w:r>
    </w:p>
    <w:p xmlns:wp14="http://schemas.microsoft.com/office/word/2010/wordml" w:rsidP="0F233ADF" w14:paraId="294B62F7" wp14:textId="6A4AB4DD">
      <w:pPr>
        <w:pStyle w:val="Iiumjournal"/>
        <w:numPr>
          <w:numId w:val="0"/>
        </w:numPr>
        <w:tabs>
          <w:tab w:val="clear" w:pos="446"/>
          <w:tab w:val="left" w:leader="none" w:pos="404"/>
          <w:tab w:val="center" w:leader="none" w:pos="4507"/>
          <w:tab w:val="right" w:leader="none" w:pos="9026"/>
        </w:tabs>
        <w:bidi w:val="0"/>
        <w:spacing w:before="120" w:beforeAutospacing="off" w:after="120" w:afterAutospacing="off"/>
        <w:ind w:left="0" w:firstLine="446"/>
        <w:textAlignment w:val="center"/>
        <w:rPr>
          <w:b w:val="0"/>
          <w:bCs w:val="0"/>
          <w:i w:val="0"/>
          <w:iCs w:val="0"/>
          <w:sz w:val="24"/>
          <w:szCs w:val="24"/>
        </w:rPr>
      </w:pPr>
      <w:r w:rsidRPr="0F233ADF" w:rsidR="721EA17D">
        <w:rPr>
          <w:b w:val="0"/>
          <w:bCs w:val="0"/>
          <w:i w:val="0"/>
          <w:iCs w:val="0"/>
          <w:sz w:val="24"/>
          <w:szCs w:val="24"/>
        </w:rPr>
        <w:t xml:space="preserve">In this research, the planner for the dynamic obstacle avoidance </w:t>
      </w:r>
      <w:r w:rsidRPr="0F233ADF" w:rsidR="3CD7DB3F">
        <w:rPr>
          <w:b w:val="0"/>
          <w:bCs w:val="0"/>
          <w:i w:val="0"/>
          <w:iCs w:val="0"/>
          <w:sz w:val="24"/>
          <w:szCs w:val="24"/>
        </w:rPr>
        <w:t>is selected</w:t>
      </w:r>
      <w:r w:rsidRPr="0F233ADF" w:rsidR="721EA17D">
        <w:rPr>
          <w:b w:val="0"/>
          <w:bCs w:val="0"/>
          <w:i w:val="0"/>
          <w:iCs w:val="0"/>
          <w:sz w:val="24"/>
          <w:szCs w:val="24"/>
        </w:rPr>
        <w:t xml:space="preserve"> based on the performance of a benchmarking activity</w:t>
      </w:r>
      <w:r w:rsidRPr="0F233ADF" w:rsidR="721EA17D">
        <w:rPr>
          <w:b w:val="0"/>
          <w:bCs w:val="0"/>
          <w:i w:val="0"/>
          <w:iCs w:val="0"/>
          <w:sz w:val="24"/>
          <w:szCs w:val="24"/>
        </w:rPr>
        <w:t xml:space="preserve">. </w:t>
      </w:r>
      <w:r w:rsidRPr="0F233ADF" w:rsidR="721EA17D">
        <w:rPr>
          <w:b w:val="0"/>
          <w:bCs w:val="0"/>
          <w:i w:val="0"/>
          <w:iCs w:val="0"/>
          <w:sz w:val="24"/>
          <w:szCs w:val="24"/>
        </w:rPr>
        <w:t xml:space="preserve"> </w:t>
      </w:r>
      <w:r w:rsidRPr="0F233ADF" w:rsidR="721EA17D">
        <w:rPr>
          <w:b w:val="0"/>
          <w:bCs w:val="0"/>
          <w:i w:val="0"/>
          <w:iCs w:val="0"/>
          <w:sz w:val="24"/>
          <w:szCs w:val="24"/>
        </w:rPr>
        <w:t xml:space="preserve">Two poses </w:t>
      </w:r>
      <w:r w:rsidRPr="0F233ADF" w:rsidR="0AC97960">
        <w:rPr>
          <w:b w:val="0"/>
          <w:bCs w:val="0"/>
          <w:i w:val="0"/>
          <w:iCs w:val="0"/>
          <w:sz w:val="24"/>
          <w:szCs w:val="24"/>
        </w:rPr>
        <w:t>were set</w:t>
      </w:r>
      <w:r w:rsidRPr="0F233ADF" w:rsidR="721EA17D">
        <w:rPr>
          <w:b w:val="0"/>
          <w:bCs w:val="0"/>
          <w:i w:val="0"/>
          <w:iCs w:val="0"/>
          <w:sz w:val="24"/>
          <w:szCs w:val="24"/>
        </w:rPr>
        <w:t xml:space="preserve"> for the benchmark, pose initial </w:t>
      </w:r>
      <w:r w:rsidRPr="0F233ADF" w:rsidR="63237B85">
        <w:rPr>
          <w:b w:val="0"/>
          <w:bCs w:val="0"/>
          <w:i w:val="0"/>
          <w:iCs w:val="0"/>
          <w:sz w:val="24"/>
          <w:szCs w:val="24"/>
        </w:rPr>
        <w:t>were represented</w:t>
      </w:r>
      <w:r w:rsidRPr="0F233ADF" w:rsidR="721EA17D">
        <w:rPr>
          <w:b w:val="0"/>
          <w:bCs w:val="0"/>
          <w:i w:val="0"/>
          <w:iCs w:val="0"/>
          <w:sz w:val="24"/>
          <w:szCs w:val="24"/>
        </w:rPr>
        <w:t xml:space="preserve"> in the form of Eq. (6). The following vectors explain the numerical value of these poses </w:t>
      </w:r>
      <w:r w:rsidRPr="0F233ADF" w:rsidR="4C0767F9">
        <w:rPr>
          <w:b w:val="0"/>
          <w:bCs w:val="0"/>
          <w:i w:val="0"/>
          <w:iCs w:val="0"/>
          <w:sz w:val="24"/>
          <w:szCs w:val="24"/>
        </w:rPr>
        <w:t>concerning</w:t>
      </w:r>
      <w:r w:rsidRPr="0F233ADF" w:rsidR="721EA17D">
        <w:rPr>
          <w:b w:val="0"/>
          <w:bCs w:val="0"/>
          <w:i w:val="0"/>
          <w:iCs w:val="0"/>
          <w:sz w:val="24"/>
          <w:szCs w:val="24"/>
        </w:rPr>
        <w:t xml:space="preserve"> the frame attached to the base of </w:t>
      </w:r>
      <w:r w:rsidRPr="0F233ADF" w:rsidR="721EA17D">
        <w:rPr>
          <w:b w:val="0"/>
          <w:bCs w:val="0"/>
          <w:i w:val="1"/>
          <w:iCs w:val="1"/>
          <w:sz w:val="24"/>
          <w:szCs w:val="24"/>
        </w:rPr>
        <w:t>r_mini</w:t>
      </w:r>
      <w:r w:rsidRPr="0F233ADF" w:rsidR="721EA17D">
        <w:rPr>
          <w:b w:val="0"/>
          <w:bCs w:val="0"/>
          <w:i w:val="0"/>
          <w:iCs w:val="0"/>
          <w:sz w:val="24"/>
          <w:szCs w:val="24"/>
        </w:rPr>
        <w:t>.</w:t>
      </w:r>
    </w:p>
    <w:p w:rsidR="789FDBD3" w:rsidP="789FDBD3" w:rsidRDefault="789FDBD3" w14:paraId="15B095CD" w14:textId="74B36D1B">
      <w:pPr>
        <w:pStyle w:val="Iiumjournal"/>
        <w:numPr>
          <w:numId w:val="0"/>
        </w:numPr>
        <w:tabs>
          <w:tab w:val="clear" w:leader="none" w:pos="446"/>
          <w:tab w:val="left" w:leader="none" w:pos="404"/>
          <w:tab w:val="center" w:leader="none" w:pos="4507"/>
          <w:tab w:val="right" w:leader="none" w:pos="9026"/>
        </w:tabs>
        <w:bidi w:val="0"/>
        <w:ind w:left="0" w:firstLine="450"/>
        <w:rPr>
          <w:b w:val="0"/>
          <w:bCs w:val="0"/>
          <w:i w:val="0"/>
          <w:iCs w:val="0"/>
          <w:sz w:val="24"/>
          <w:szCs w:val="24"/>
        </w:rPr>
      </w:pPr>
    </w:p>
    <w:tbl>
      <w:tblPr>
        <w:tblStyle w:val="TableGrid"/>
        <w:bidiVisual w:val="0"/>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2112"/>
        <w:gridCol w:w="4063"/>
        <w:gridCol w:w="2840"/>
      </w:tblGrid>
      <w:tr w:rsidR="789FDBD3" w:rsidTr="789FDBD3" w14:paraId="5E96BCCA">
        <w:trPr>
          <w:trHeight w:val="2358"/>
        </w:trPr>
        <w:tc>
          <w:tcPr>
            <w:tcW w:w="2112" w:type="dxa"/>
            <w:tcMar/>
          </w:tcPr>
          <w:p w:rsidR="789FDBD3" w:rsidP="789FDBD3" w:rsidRDefault="789FDBD3" w14:paraId="7524C2F4" w14:textId="216BF316">
            <w:pPr>
              <w:pStyle w:val="Iiumjournal"/>
              <w:numPr>
                <w:numId w:val="0"/>
              </w:numPr>
              <w:bidi w:val="0"/>
              <w:rPr>
                <w:b w:val="0"/>
                <w:bCs w:val="0"/>
                <w:i w:val="0"/>
                <w:iCs w:val="0"/>
                <w:sz w:val="24"/>
                <w:szCs w:val="24"/>
              </w:rPr>
            </w:pPr>
          </w:p>
        </w:tc>
        <w:tc>
          <w:tcPr>
            <w:tcW w:w="4063" w:type="dxa"/>
            <w:tcMar/>
            <w:vAlign w:val="center"/>
          </w:tcPr>
          <w:p w:rsidR="39FADD9E" w:rsidP="789FDBD3" w:rsidRDefault="39FADD9E" w14:paraId="29E9047C" w14:textId="570C5669">
            <w:pPr>
              <w:pStyle w:val="Iiumjournal"/>
              <w:numPr>
                <w:numId w:val="0"/>
              </w:numPr>
              <w:bidi w:val="0"/>
              <w:jc w:val="right"/>
              <w:rPr>
                <w:b w:val="0"/>
                <w:bCs w:val="0"/>
                <w:i w:val="0"/>
                <w:iCs w:val="0"/>
                <w:sz w:val="24"/>
                <w:szCs w:val="24"/>
              </w:rPr>
            </w:pPr>
            <w:r w:rsidR="39FADD9E">
              <w:drawing>
                <wp:inline wp14:editId="011694E7" wp14:anchorId="1257A316">
                  <wp:extent cx="2181382" cy="1120534"/>
                  <wp:effectExtent l="0" t="0" r="0" b="0"/>
                  <wp:docPr id="1645442948" name="Shape68" descr="12§display§  \begin{array}{cc}&#10;    c_{initial}=&#10;    \left[\begin{array}{c}&#10;      1.0 \\&#10;      1.71 \\&#10;      1.0 \\&#10;      1.71\\ \hdashline[1pt/2pt]&#10;      1.43 \\&#10;      1.25 \\&#10;      1.42&#10;&#10;    \end{array}\right] &amp;&#10;    c_{goal}=&#10;    \left[\begin{array}{c}&#10;      1.0 \\&#10;      1.71 \\&#10;      1.0 \\&#10;      1.71 \\ \hdashline[1pt/2pt]&#10;      1.46 \\&#10;      1.29 \\&#10;      1.43&#10;    \end{array}\right]&#10;  \end{array}&#10;§png§1200§FALSE§" title="TexMaths"/>
                  <wp:cNvGraphicFramePr>
                    <a:graphicFrameLocks/>
                  </wp:cNvGraphicFramePr>
                  <a:graphic>
                    <a:graphicData uri="http://schemas.openxmlformats.org/drawingml/2006/picture">
                      <pic:pic>
                        <pic:nvPicPr>
                          <pic:cNvPr id="0" name="Shape68"/>
                          <pic:cNvPicPr/>
                        </pic:nvPicPr>
                        <pic:blipFill>
                          <a:blip r:embed="R5a02ca5fd35e4f7f">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181382" cy="1120534"/>
                          </a:xfrm>
                          <a:prstGeom xmlns:a="http://schemas.openxmlformats.org/drawingml/2006/main" prst="rect">
                            <a:avLst xmlns:a="http://schemas.openxmlformats.org/drawingml/2006/main"/>
                          </a:prstGeom>
                          <a:ln xmlns:a="http://schemas.openxmlformats.org/drawingml/2006/main" w="0">
                            <a:noFill xmlns:a="http://schemas.openxmlformats.org/drawingml/2006/main"/>
                          </a:ln>
                        </pic:spPr>
                      </pic:pic>
                    </a:graphicData>
                  </a:graphic>
                </wp:inline>
              </w:drawing>
            </w:r>
          </w:p>
        </w:tc>
        <w:tc>
          <w:tcPr>
            <w:tcW w:w="2840" w:type="dxa"/>
            <w:tcMar/>
            <w:vAlign w:val="center"/>
          </w:tcPr>
          <w:p w:rsidR="39FADD9E" w:rsidP="789FDBD3" w:rsidRDefault="39FADD9E" w14:paraId="281577E5" w14:textId="220193AF">
            <w:pPr>
              <w:pStyle w:val="Iiumjournal"/>
              <w:numPr>
                <w:numId w:val="0"/>
              </w:numPr>
              <w:bidi w:val="0"/>
              <w:jc w:val="left"/>
              <w:rPr>
                <w:b w:val="0"/>
                <w:bCs w:val="0"/>
                <w:i w:val="0"/>
                <w:iCs w:val="0"/>
                <w:sz w:val="24"/>
                <w:szCs w:val="24"/>
              </w:rPr>
            </w:pPr>
            <w:r w:rsidRPr="789FDBD3" w:rsidR="39FADD9E">
              <w:rPr>
                <w:b w:val="0"/>
                <w:bCs w:val="0"/>
                <w:i w:val="0"/>
                <w:iCs w:val="0"/>
                <w:sz w:val="24"/>
                <w:szCs w:val="24"/>
              </w:rPr>
              <w:t>(8)</w:t>
            </w:r>
          </w:p>
        </w:tc>
      </w:tr>
    </w:tbl>
    <w:p w:rsidR="789FDBD3" w:rsidP="789FDBD3" w:rsidRDefault="789FDBD3" w14:paraId="2A0852BC" w14:textId="52632DBD">
      <w:pPr>
        <w:pStyle w:val="Iiumjournal"/>
        <w:numPr>
          <w:numId w:val="0"/>
        </w:numPr>
        <w:tabs>
          <w:tab w:val="clear" w:leader="none" w:pos="446"/>
          <w:tab w:val="center" w:leader="none" w:pos="4513"/>
          <w:tab w:val="right" w:leader="none" w:pos="9026"/>
        </w:tabs>
        <w:spacing w:before="0" w:beforeAutospacing="off" w:after="0" w:afterAutospacing="off"/>
        <w:ind w:left="0" w:hanging="0"/>
      </w:pPr>
    </w:p>
    <w:p xmlns:wp14="http://schemas.microsoft.com/office/word/2010/wordml" w:rsidP="0F233ADF" w14:paraId="3B99A0E0" wp14:textId="7BC36A76">
      <w:pPr>
        <w:pStyle w:val="Iiumjournal"/>
        <w:numPr>
          <w:numId w:val="0"/>
        </w:numPr>
        <w:bidi w:val="0"/>
        <w:ind w:left="0" w:firstLine="450"/>
        <w:textAlignment w:val="center"/>
        <w:rPr>
          <w:b w:val="0"/>
          <w:b w:val="false"/>
          <w:bCs w:val="0"/>
          <w:i w:val="0"/>
          <w:i w:val="false"/>
          <w:iCs w:val="0"/>
          <w:sz w:val="24"/>
          <w:szCs w:val="24"/>
        </w:rPr>
      </w:pPr>
      <w:r w:rsidRPr="0F233ADF" w:rsidR="721EA17D">
        <w:rPr>
          <w:b w:val="0"/>
          <w:bCs w:val="0"/>
          <w:i w:val="0"/>
          <w:iCs w:val="0"/>
          <w:sz w:val="24"/>
          <w:szCs w:val="24"/>
        </w:rPr>
        <w:t xml:space="preserve">A box, with dimension, 0.5 m </w:t>
      </w:r>
      <w:r w:rsidRPr="0F233ADF" w:rsidR="1287BB82">
        <w:rPr>
          <w:b w:val="0"/>
          <w:bCs w:val="0"/>
          <w:i w:val="0"/>
          <w:iCs w:val="0"/>
          <w:sz w:val="24"/>
          <w:szCs w:val="24"/>
        </w:rPr>
        <w:t>×</w:t>
      </w:r>
      <w:r w:rsidRPr="0F233ADF" w:rsidR="721EA17D">
        <w:rPr>
          <w:b w:val="0"/>
          <w:bCs w:val="0"/>
          <w:i w:val="0"/>
          <w:iCs w:val="0"/>
          <w:sz w:val="24"/>
          <w:szCs w:val="24"/>
        </w:rPr>
        <w:t xml:space="preserve"> 0.05 </w:t>
      </w:r>
      <w:r w:rsidRPr="0F233ADF" w:rsidR="721EA17D">
        <w:rPr>
          <w:b w:val="0"/>
          <w:bCs w:val="0"/>
          <w:i w:val="0"/>
          <w:iCs w:val="0"/>
          <w:sz w:val="24"/>
          <w:szCs w:val="24"/>
        </w:rPr>
        <w:t xml:space="preserve">m </w:t>
      </w:r>
      <w:r w:rsidRPr="0F233ADF" w:rsidR="45752B44">
        <w:rPr>
          <w:b w:val="0"/>
          <w:bCs w:val="0"/>
          <w:i w:val="0"/>
          <w:iCs w:val="0"/>
          <w:sz w:val="24"/>
          <w:szCs w:val="24"/>
        </w:rPr>
        <w:t>×</w:t>
      </w:r>
      <w:r w:rsidRPr="0F233ADF" w:rsidR="721EA17D">
        <w:rPr>
          <w:b w:val="0"/>
          <w:bCs w:val="0"/>
          <w:i w:val="0"/>
          <w:iCs w:val="0"/>
          <w:sz w:val="24"/>
          <w:szCs w:val="24"/>
        </w:rPr>
        <w:t xml:space="preserve"> 0.575</w:t>
      </w:r>
      <w:r w:rsidRPr="0F233ADF" w:rsidR="721EA17D">
        <w:rPr>
          <w:b w:val="0"/>
          <w:bCs w:val="0"/>
          <w:i w:val="0"/>
          <w:iCs w:val="0"/>
          <w:sz w:val="24"/>
          <w:szCs w:val="24"/>
        </w:rPr>
        <w:t xml:space="preserve"> m, </w:t>
      </w:r>
      <w:r w:rsidRPr="0F233ADF" w:rsidR="1BDDE154">
        <w:rPr>
          <w:b w:val="0"/>
          <w:bCs w:val="0"/>
          <w:i w:val="0"/>
          <w:iCs w:val="0"/>
          <w:sz w:val="24"/>
          <w:szCs w:val="24"/>
        </w:rPr>
        <w:t>was placed</w:t>
      </w:r>
      <w:r w:rsidRPr="0F233ADF" w:rsidR="721EA17D">
        <w:rPr>
          <w:b w:val="0"/>
          <w:bCs w:val="0"/>
          <w:i w:val="0"/>
          <w:iCs w:val="0"/>
          <w:sz w:val="24"/>
          <w:szCs w:val="24"/>
        </w:rPr>
        <w:t xml:space="preserve"> in front of the robot, </w:t>
      </w:r>
      <w:r w:rsidRPr="0F233ADF" w:rsidR="721EA17D">
        <w:rPr>
          <w:b w:val="0"/>
          <w:bCs w:val="0"/>
          <w:i w:val="0"/>
          <w:iCs w:val="0"/>
          <w:sz w:val="24"/>
          <w:szCs w:val="24"/>
        </w:rPr>
        <w:t>it's</w:t>
      </w:r>
      <w:r w:rsidRPr="0F233ADF" w:rsidR="721EA17D">
        <w:rPr>
          <w:b w:val="0"/>
          <w:bCs w:val="0"/>
          <w:i w:val="0"/>
          <w:iCs w:val="0"/>
          <w:sz w:val="24"/>
          <w:szCs w:val="24"/>
        </w:rPr>
        <w:t xml:space="preserve"> pose</w:t>
      </w:r>
      <w:r w:rsidRPr="0F233ADF" w:rsidR="11C8DF36">
        <w:rPr>
          <w:b w:val="0"/>
          <w:bCs w:val="0"/>
          <w:i w:val="0"/>
          <w:iCs w:val="0"/>
          <w:sz w:val="24"/>
          <w:szCs w:val="24"/>
        </w:rPr>
        <w:t xml:space="preserve"> </w:t>
      </w:r>
      <w:r w:rsidRPr="0F233ADF" w:rsidR="042EAEF2">
        <w:rPr>
          <w:b w:val="0"/>
          <w:bCs w:val="0"/>
          <w:i w:val="0"/>
          <w:iCs w:val="0"/>
          <w:sz w:val="24"/>
          <w:szCs w:val="24"/>
        </w:rPr>
        <w:t>was described</w:t>
      </w:r>
      <w:r w:rsidRPr="0F233ADF" w:rsidR="721EA17D">
        <w:rPr>
          <w:b w:val="0"/>
          <w:bCs w:val="0"/>
          <w:i w:val="0"/>
          <w:iCs w:val="0"/>
          <w:sz w:val="24"/>
          <w:szCs w:val="24"/>
        </w:rPr>
        <w:t xml:space="preserve"> by the vector in Eq. (9),</w:t>
      </w:r>
    </w:p>
    <w:p w:rsidR="789FDBD3" w:rsidP="789FDBD3" w:rsidRDefault="789FDBD3" w14:paraId="2041FE59" w14:textId="5D9934A3">
      <w:pPr>
        <w:pStyle w:val="Iiumjournal"/>
        <w:numPr>
          <w:numId w:val="0"/>
        </w:numPr>
        <w:bidi w:val="0"/>
        <w:rPr>
          <w:b w:val="0"/>
          <w:bCs w:val="0"/>
          <w:i w:val="0"/>
          <w:iCs w:val="0"/>
          <w:sz w:val="24"/>
          <w:szCs w:val="24"/>
        </w:rPr>
      </w:pPr>
    </w:p>
    <w:tbl>
      <w:tblPr>
        <w:tblStyle w:val="TableGrid"/>
        <w:bidiVisual w:val="0"/>
        <w:tblW w:w="0" w:type="auto"/>
        <w:tblInd w:w="446" w:type="dxa"/>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2720"/>
        <w:gridCol w:w="2259"/>
        <w:gridCol w:w="3600"/>
      </w:tblGrid>
      <w:tr w:rsidR="789FDBD3" w:rsidTr="789FDBD3" w14:paraId="7009864E">
        <w:trPr>
          <w:trHeight w:val="2587"/>
        </w:trPr>
        <w:tc>
          <w:tcPr>
            <w:tcW w:w="2720" w:type="dxa"/>
            <w:tcMar/>
          </w:tcPr>
          <w:p w:rsidR="789FDBD3" w:rsidP="789FDBD3" w:rsidRDefault="789FDBD3" w14:paraId="2FCEB80F" w14:textId="2BA7ECE9">
            <w:pPr>
              <w:pStyle w:val="Iiumjournal"/>
              <w:numPr>
                <w:numId w:val="0"/>
              </w:numPr>
              <w:bidi w:val="0"/>
              <w:rPr>
                <w:b w:val="0"/>
                <w:bCs w:val="0"/>
                <w:i w:val="0"/>
                <w:iCs w:val="0"/>
                <w:sz w:val="24"/>
                <w:szCs w:val="24"/>
              </w:rPr>
            </w:pPr>
          </w:p>
        </w:tc>
        <w:tc>
          <w:tcPr>
            <w:tcW w:w="2259" w:type="dxa"/>
            <w:tcMar/>
            <w:vAlign w:val="center"/>
          </w:tcPr>
          <w:p w:rsidR="2B71A663" w:rsidP="789FDBD3" w:rsidRDefault="2B71A663" w14:paraId="344F3CC5" w14:textId="25AF50FA">
            <w:pPr>
              <w:pStyle w:val="Iiumjournal"/>
              <w:numPr>
                <w:numId w:val="0"/>
              </w:numPr>
              <w:bidi w:val="0"/>
              <w:jc w:val="right"/>
              <w:rPr>
                <w:b w:val="0"/>
                <w:bCs w:val="0"/>
                <w:i w:val="0"/>
                <w:iCs w:val="0"/>
                <w:sz w:val="24"/>
                <w:szCs w:val="24"/>
              </w:rPr>
            </w:pPr>
            <w:r w:rsidR="2B71A663">
              <w:drawing>
                <wp:inline wp14:editId="5E254F98" wp14:anchorId="76A93DC0">
                  <wp:extent cx="1170305" cy="1263650"/>
                  <wp:effectExtent l="0" t="0" r="0" b="0"/>
                  <wp:docPr id="1284555212" name="Shape71" descr="12§display§  c_{box}=\left[&#10;    \begin{array}{c}&#10;      0 \\&#10;      0 \\&#10;      0 \\&#10;      1 \\ \hdashline[1pt/2pt]&#10;      0.45 \\&#10;      0 \\&#10;      0.2874 &#10;    \end{array}&#10;\right]&#10;§png§1200§FALSE§" title="TexMaths"/>
                  <wp:cNvGraphicFramePr>
                    <a:graphicFrameLocks/>
                  </wp:cNvGraphicFramePr>
                  <a:graphic>
                    <a:graphicData uri="http://schemas.openxmlformats.org/drawingml/2006/picture">
                      <pic:pic>
                        <pic:nvPicPr>
                          <pic:cNvPr id="0" name="Shape71"/>
                          <pic:cNvPicPr/>
                        </pic:nvPicPr>
                        <pic:blipFill>
                          <a:blip r:embed="R361c2c2d836b478a">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170305" cy="1263650"/>
                          </a:xfrm>
                          <a:prstGeom xmlns:a="http://schemas.openxmlformats.org/drawingml/2006/main" prst="rect">
                            <a:avLst xmlns:a="http://schemas.openxmlformats.org/drawingml/2006/main"/>
                          </a:prstGeom>
                          <a:ln xmlns:a="http://schemas.openxmlformats.org/drawingml/2006/main" w="0">
                            <a:noFill xmlns:a="http://schemas.openxmlformats.org/drawingml/2006/main"/>
                          </a:ln>
                        </pic:spPr>
                      </pic:pic>
                    </a:graphicData>
                  </a:graphic>
                </wp:inline>
              </w:drawing>
            </w:r>
          </w:p>
        </w:tc>
        <w:tc>
          <w:tcPr>
            <w:tcW w:w="3600" w:type="dxa"/>
            <w:tcMar/>
            <w:vAlign w:val="center"/>
          </w:tcPr>
          <w:p w:rsidR="2B71A663" w:rsidP="789FDBD3" w:rsidRDefault="2B71A663" w14:paraId="4AA61FD9" w14:textId="53EBE9C1">
            <w:pPr>
              <w:pStyle w:val="Iiumjournal"/>
              <w:numPr>
                <w:numId w:val="0"/>
              </w:numPr>
              <w:bidi w:val="0"/>
              <w:jc w:val="left"/>
              <w:rPr>
                <w:b w:val="0"/>
                <w:bCs w:val="0"/>
                <w:i w:val="0"/>
                <w:iCs w:val="0"/>
                <w:sz w:val="24"/>
                <w:szCs w:val="24"/>
              </w:rPr>
            </w:pPr>
            <w:r w:rsidRPr="789FDBD3" w:rsidR="2B71A663">
              <w:rPr>
                <w:b w:val="0"/>
                <w:bCs w:val="0"/>
                <w:i w:val="0"/>
                <w:iCs w:val="0"/>
                <w:sz w:val="24"/>
                <w:szCs w:val="24"/>
              </w:rPr>
              <w:t>(9)</w:t>
            </w:r>
          </w:p>
        </w:tc>
      </w:tr>
    </w:tbl>
    <w:p xmlns:wp14="http://schemas.microsoft.com/office/word/2010/wordml" w14:paraId="1BBF04F2" wp14:textId="26338160">
      <w:pPr>
        <w:pStyle w:val="Iiumjournal"/>
        <w:numPr>
          <w:numId w:val="0"/>
        </w:numPr>
        <w:tabs>
          <w:tab w:val="clear" w:pos="446"/>
          <w:tab w:val="center" w:leader="none" w:pos="4513"/>
          <w:tab w:val="right" w:leader="none" w:pos="9026"/>
        </w:tabs>
        <w:bidi w:val="0"/>
        <w:textAlignment w:val="center"/>
      </w:pPr>
    </w:p>
    <w:p xmlns:wp14="http://schemas.microsoft.com/office/word/2010/wordml" w:rsidP="0F233ADF" w14:paraId="391DE315" wp14:textId="447FC6A4">
      <w:pPr>
        <w:pStyle w:val="Iiumjournal"/>
        <w:numPr>
          <w:numId w:val="0"/>
        </w:numPr>
        <w:tabs>
          <w:tab w:val="clear" w:leader="none" w:pos="435"/>
          <w:tab w:val="center" w:leader="none" w:pos="4513"/>
          <w:tab w:val="right" w:leader="none" w:pos="9026"/>
        </w:tabs>
        <w:bidi w:val="0"/>
        <w:ind w:left="0" w:firstLine="450"/>
        <w:textAlignment w:val="center"/>
        <w:rPr>
          <w:b w:val="0"/>
          <w:b w:val="false"/>
          <w:bCs w:val="0"/>
          <w:i w:val="0"/>
          <w:i w:val="false"/>
          <w:iCs w:val="0"/>
          <w:sz w:val="24"/>
          <w:szCs w:val="24"/>
        </w:rPr>
      </w:pPr>
      <w:r w:rsidRPr="0F233ADF" w:rsidR="721EA17D">
        <w:rPr>
          <w:b w:val="0"/>
          <w:bCs w:val="0"/>
          <w:i w:val="0"/>
          <w:iCs w:val="0"/>
          <w:sz w:val="24"/>
          <w:szCs w:val="24"/>
        </w:rPr>
        <w:t xml:space="preserve">Fig. (4) shows the simulation setup and the planning motion in action. The simulation </w:t>
      </w:r>
      <w:r w:rsidRPr="0F233ADF" w:rsidR="7A1B1258">
        <w:rPr>
          <w:b w:val="0"/>
          <w:bCs w:val="0"/>
          <w:i w:val="0"/>
          <w:iCs w:val="0"/>
          <w:sz w:val="24"/>
          <w:szCs w:val="24"/>
        </w:rPr>
        <w:t>was run</w:t>
      </w:r>
      <w:r w:rsidRPr="0F233ADF" w:rsidR="721EA17D">
        <w:rPr>
          <w:b w:val="0"/>
          <w:bCs w:val="0"/>
          <w:i w:val="0"/>
          <w:iCs w:val="0"/>
          <w:sz w:val="24"/>
          <w:szCs w:val="24"/>
        </w:rPr>
        <w:t xml:space="preserve"> for 50 </w:t>
      </w:r>
      <w:r w:rsidRPr="0F233ADF" w:rsidR="6CD05D3F">
        <w:rPr>
          <w:b w:val="0"/>
          <w:bCs w:val="0"/>
          <w:i w:val="0"/>
          <w:iCs w:val="0"/>
          <w:sz w:val="24"/>
          <w:szCs w:val="24"/>
        </w:rPr>
        <w:t>requests</w:t>
      </w:r>
      <w:r w:rsidRPr="0F233ADF" w:rsidR="721EA17D">
        <w:rPr>
          <w:b w:val="0"/>
          <w:bCs w:val="0"/>
          <w:i w:val="0"/>
          <w:iCs w:val="0"/>
          <w:sz w:val="24"/>
          <w:szCs w:val="24"/>
        </w:rPr>
        <w:t xml:space="preserve"> from the </w:t>
      </w:r>
      <w:r w:rsidRPr="0F233ADF" w:rsidR="721EA17D">
        <w:rPr>
          <w:b w:val="0"/>
          <w:bCs w:val="0"/>
          <w:i w:val="0"/>
          <w:iCs w:val="0"/>
          <w:sz w:val="24"/>
          <w:szCs w:val="24"/>
        </w:rPr>
        <w:t>initial</w:t>
      </w:r>
      <w:r w:rsidRPr="0F233ADF" w:rsidR="721EA17D">
        <w:rPr>
          <w:b w:val="0"/>
          <w:bCs w:val="0"/>
          <w:i w:val="0"/>
          <w:iCs w:val="0"/>
          <w:sz w:val="24"/>
          <w:szCs w:val="24"/>
        </w:rPr>
        <w:t xml:space="preserve"> pose to the goal pose. Time processing </w:t>
      </w:r>
      <w:r w:rsidRPr="0F233ADF" w:rsidR="60B7528C">
        <w:rPr>
          <w:b w:val="0"/>
          <w:bCs w:val="0"/>
          <w:i w:val="0"/>
          <w:iCs w:val="0"/>
          <w:sz w:val="24"/>
          <w:szCs w:val="24"/>
        </w:rPr>
        <w:t>was given</w:t>
      </w:r>
      <w:r w:rsidRPr="0F233ADF" w:rsidR="721EA17D">
        <w:rPr>
          <w:b w:val="0"/>
          <w:bCs w:val="0"/>
          <w:i w:val="0"/>
          <w:iCs w:val="0"/>
          <w:sz w:val="24"/>
          <w:szCs w:val="24"/>
        </w:rPr>
        <w:t xml:space="preserve"> a 10 s limit. The memory limit </w:t>
      </w:r>
      <w:proofErr w:type="gramStart"/>
      <w:r w:rsidRPr="0F233ADF" w:rsidR="7A3963D7">
        <w:rPr>
          <w:b w:val="0"/>
          <w:bCs w:val="0"/>
          <w:i w:val="0"/>
          <w:iCs w:val="0"/>
          <w:sz w:val="24"/>
          <w:szCs w:val="24"/>
        </w:rPr>
        <w:t xml:space="preserve">was </w:t>
      </w:r>
      <w:r w:rsidRPr="0F233ADF" w:rsidR="721EA17D">
        <w:rPr>
          <w:b w:val="0"/>
          <w:bCs w:val="0"/>
          <w:i w:val="0"/>
          <w:iCs w:val="0"/>
          <w:sz w:val="24"/>
          <w:szCs w:val="24"/>
        </w:rPr>
        <w:t xml:space="preserve"> set</w:t>
      </w:r>
      <w:proofErr w:type="gramEnd"/>
      <w:r w:rsidRPr="0F233ADF" w:rsidR="721EA17D">
        <w:rPr>
          <w:b w:val="0"/>
          <w:bCs w:val="0"/>
          <w:i w:val="0"/>
          <w:iCs w:val="0"/>
          <w:sz w:val="24"/>
          <w:szCs w:val="24"/>
        </w:rPr>
        <w:t xml:space="preserve"> to 1 Mb. The time limit for a request, including the motion and the processing time </w:t>
      </w:r>
      <w:r w:rsidRPr="0F233ADF" w:rsidR="1477F424">
        <w:rPr>
          <w:b w:val="0"/>
          <w:bCs w:val="0"/>
          <w:i w:val="0"/>
          <w:iCs w:val="0"/>
          <w:sz w:val="24"/>
          <w:szCs w:val="24"/>
        </w:rPr>
        <w:t>was set</w:t>
      </w:r>
      <w:r w:rsidRPr="0F233ADF" w:rsidR="721EA17D">
        <w:rPr>
          <w:b w:val="0"/>
          <w:bCs w:val="0"/>
          <w:i w:val="0"/>
          <w:iCs w:val="0"/>
          <w:sz w:val="24"/>
          <w:szCs w:val="24"/>
        </w:rPr>
        <w:t xml:space="preserve"> to </w:t>
      </w:r>
      <w:bookmarkStart w:name="_Int_v7mCTfce" w:id="45528080"/>
      <w:r w:rsidRPr="0F233ADF" w:rsidR="0A76EDDF">
        <w:rPr>
          <w:b w:val="0"/>
          <w:bCs w:val="0"/>
          <w:i w:val="0"/>
          <w:iCs w:val="0"/>
          <w:sz w:val="24"/>
          <w:szCs w:val="24"/>
        </w:rPr>
        <w:t>3637 s (about 1 hour)</w:t>
      </w:r>
      <w:bookmarkEnd w:id="45528080"/>
      <w:r w:rsidRPr="0F233ADF" w:rsidR="721EA17D">
        <w:rPr>
          <w:b w:val="0"/>
          <w:bCs w:val="0"/>
          <w:i w:val="0"/>
          <w:iCs w:val="0"/>
          <w:sz w:val="24"/>
          <w:szCs w:val="24"/>
        </w:rPr>
        <w:t xml:space="preserve">. This paper </w:t>
      </w:r>
      <w:r w:rsidRPr="0F233ADF" w:rsidR="1AF4F488">
        <w:rPr>
          <w:b w:val="0"/>
          <w:bCs w:val="0"/>
          <w:i w:val="0"/>
          <w:iCs w:val="0"/>
          <w:sz w:val="24"/>
          <w:szCs w:val="24"/>
        </w:rPr>
        <w:t>uses</w:t>
      </w:r>
      <w:r w:rsidRPr="0F233ADF" w:rsidR="721EA17D">
        <w:rPr>
          <w:b w:val="0"/>
          <w:bCs w:val="0"/>
          <w:i w:val="0"/>
          <w:iCs w:val="0"/>
          <w:sz w:val="24"/>
          <w:szCs w:val="24"/>
        </w:rPr>
        <w:t xml:space="preserve"> these configurations and the default configuration of each </w:t>
      </w:r>
      <w:r w:rsidRPr="0F233ADF" w:rsidR="59DD9F70">
        <w:rPr>
          <w:b w:val="0"/>
          <w:bCs w:val="0"/>
          <w:i w:val="0"/>
          <w:iCs w:val="0"/>
          <w:sz w:val="24"/>
          <w:szCs w:val="24"/>
        </w:rPr>
        <w:t>planner</w:t>
      </w:r>
      <w:r w:rsidRPr="0F233ADF" w:rsidR="721EA17D">
        <w:rPr>
          <w:b w:val="0"/>
          <w:bCs w:val="0"/>
          <w:i w:val="0"/>
          <w:iCs w:val="0"/>
          <w:sz w:val="24"/>
          <w:szCs w:val="24"/>
        </w:rPr>
        <w:t xml:space="preserve"> in the </w:t>
      </w:r>
      <w:proofErr w:type="spellStart"/>
      <w:r w:rsidRPr="0F233ADF" w:rsidR="721EA17D">
        <w:rPr>
          <w:b w:val="0"/>
          <w:bCs w:val="0"/>
          <w:i w:val="0"/>
          <w:iCs w:val="0"/>
          <w:sz w:val="24"/>
          <w:szCs w:val="24"/>
        </w:rPr>
        <w:t>MoveIt</w:t>
      </w:r>
      <w:proofErr w:type="spellEnd"/>
      <w:r w:rsidRPr="0F233ADF" w:rsidR="721EA17D">
        <w:rPr>
          <w:b w:val="0"/>
          <w:bCs w:val="0"/>
          <w:i w:val="0"/>
          <w:iCs w:val="0"/>
          <w:sz w:val="24"/>
          <w:szCs w:val="24"/>
        </w:rPr>
        <w:t xml:space="preserve"> to start the benchmarking.</w:t>
      </w:r>
    </w:p>
    <w:tbl>
      <w:tblPr>
        <w:tblW w:w="5000" w:type="pct"/>
        <w:jc w:val="left"/>
        <w:tblInd w:w="0" w:type="dxa"/>
        <w:tblLayout w:type="fixed"/>
        <w:tblCellMar>
          <w:top w:w="0" w:type="dxa"/>
          <w:left w:w="0" w:type="dxa"/>
          <w:bottom w:w="0" w:type="dxa"/>
          <w:right w:w="0" w:type="dxa"/>
        </w:tblCellMar>
      </w:tblPr>
      <w:tblGrid>
        <w:gridCol w:w="9026"/>
      </w:tblGrid>
      <w:tr xmlns:wp14="http://schemas.microsoft.com/office/word/2010/wordml" w14:paraId="44E871BC" wp14:textId="77777777">
        <w:trPr/>
        <w:tc>
          <w:tcPr>
            <w:tcW w:w="9026" w:type="dxa"/>
            <w:tcBorders/>
          </w:tcPr>
          <w:p w14:paraId="144A5D23" wp14:textId="77777777">
            <w:pPr>
              <w:pStyle w:val="TableContents"/>
              <w:jc w:val="both"/>
              <w:rPr/>
            </w:pPr>
            <w:r>
              <w:rPr/>
              <w:drawing>
                <wp:inline xmlns:wp14="http://schemas.microsoft.com/office/word/2010/wordprocessingDrawing" distT="0" distB="0" distL="0" distR="0" wp14:anchorId="31E4C600" wp14:editId="7777777">
                  <wp:extent cx="5731510" cy="2889885"/>
                  <wp:effectExtent l="0" t="0" r="0" b="0"/>
                  <wp:docPr id="8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0" descr=""/>
                          <pic:cNvPicPr>
                            <a:picLocks noChangeAspect="1" noChangeArrowheads="1"/>
                          </pic:cNvPicPr>
                        </pic:nvPicPr>
                        <pic:blipFill>
                          <a:blip r:embed="rId155"/>
                          <a:stretch>
                            <a:fillRect/>
                          </a:stretch>
                        </pic:blipFill>
                        <pic:spPr bwMode="auto">
                          <a:xfrm>
                            <a:off x="0" y="0"/>
                            <a:ext cx="5731510" cy="2889885"/>
                          </a:xfrm>
                          <a:prstGeom prst="rect">
                            <a:avLst/>
                          </a:prstGeom>
                        </pic:spPr>
                      </pic:pic>
                    </a:graphicData>
                  </a:graphic>
                </wp:inline>
              </w:drawing>
            </w:r>
          </w:p>
        </w:tc>
      </w:tr>
      <w:tr xmlns:wp14="http://schemas.microsoft.com/office/word/2010/wordml" w14:paraId="738610EB" wp14:textId="77777777">
        <w:trPr/>
        <w:tc>
          <w:tcPr>
            <w:tcW w:w="9026" w:type="dxa"/>
            <w:tcBorders/>
          </w:tcPr>
          <w:p w14:paraId="637805D2" wp14:textId="77777777">
            <w:pPr>
              <w:pStyle w:val="TableContents"/>
              <w:jc w:val="both"/>
              <w:rPr/>
            </w:pPr>
            <w:r>
              <w:rPr/>
              <w:drawing>
                <wp:inline xmlns:wp14="http://schemas.microsoft.com/office/word/2010/wordprocessingDrawing" distT="0" distB="0" distL="0" distR="0" wp14:anchorId="354539D3" wp14:editId="7777777">
                  <wp:extent cx="5731510" cy="3931920"/>
                  <wp:effectExtent l="0" t="0" r="0" b="0"/>
                  <wp:docPr id="8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 descr=""/>
                          <pic:cNvPicPr>
                            <a:picLocks noChangeAspect="1" noChangeArrowheads="1"/>
                          </pic:cNvPicPr>
                        </pic:nvPicPr>
                        <pic:blipFill>
                          <a:blip r:embed="rId156"/>
                          <a:stretch>
                            <a:fillRect/>
                          </a:stretch>
                        </pic:blipFill>
                        <pic:spPr bwMode="auto">
                          <a:xfrm>
                            <a:off x="0" y="0"/>
                            <a:ext cx="5731510" cy="3931920"/>
                          </a:xfrm>
                          <a:prstGeom prst="rect">
                            <a:avLst/>
                          </a:prstGeom>
                        </pic:spPr>
                      </pic:pic>
                    </a:graphicData>
                  </a:graphic>
                </wp:inline>
              </w:drawing>
            </w:r>
          </w:p>
        </w:tc>
      </w:tr>
      <w:tr xmlns:wp14="http://schemas.microsoft.com/office/word/2010/wordml" w14:paraId="463F29E8" wp14:textId="77777777">
        <w:trPr/>
        <w:tc>
          <w:tcPr>
            <w:tcW w:w="9026" w:type="dxa"/>
            <w:tcBorders/>
          </w:tcPr>
          <w:p w14:paraId="3B7B4B86" wp14:textId="77777777">
            <w:pPr>
              <w:pStyle w:val="TableContents"/>
              <w:jc w:val="both"/>
              <w:rPr/>
            </w:pPr>
            <w:r>
              <w:rPr/>
              <w:drawing>
                <wp:inline xmlns:wp14="http://schemas.microsoft.com/office/word/2010/wordprocessingDrawing" distT="0" distB="0" distL="0" distR="0" wp14:anchorId="2658DC68" wp14:editId="7777777">
                  <wp:extent cx="5731510" cy="2901950"/>
                  <wp:effectExtent l="0" t="0" r="0" b="0"/>
                  <wp:docPr id="8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2" descr=""/>
                          <pic:cNvPicPr>
                            <a:picLocks noChangeAspect="1" noChangeArrowheads="1"/>
                          </pic:cNvPicPr>
                        </pic:nvPicPr>
                        <pic:blipFill>
                          <a:blip r:embed="rId157"/>
                          <a:stretch>
                            <a:fillRect/>
                          </a:stretch>
                        </pic:blipFill>
                        <pic:spPr bwMode="auto">
                          <a:xfrm>
                            <a:off x="0" y="0"/>
                            <a:ext cx="5731510" cy="2901950"/>
                          </a:xfrm>
                          <a:prstGeom prst="rect">
                            <a:avLst/>
                          </a:prstGeom>
                        </pic:spPr>
                      </pic:pic>
                    </a:graphicData>
                  </a:graphic>
                </wp:inline>
              </w:drawing>
            </w:r>
          </w:p>
        </w:tc>
      </w:tr>
    </w:tbl>
    <w:p xmlns:wp14="http://schemas.microsoft.com/office/word/2010/wordml" w:rsidP="0F233ADF" w14:paraId="72F20381" wp14:textId="190B625F">
      <w:pPr>
        <w:pStyle w:val="Iiumjournal"/>
        <w:numPr>
          <w:numId w:val="0"/>
        </w:numPr>
        <w:tabs>
          <w:tab w:val="clear" w:pos="446"/>
          <w:tab w:val="center" w:leader="none" w:pos="4513"/>
          <w:tab w:val="right" w:leader="none" w:pos="9026"/>
        </w:tabs>
        <w:bidi w:val="0"/>
        <w:jc w:val="center"/>
        <w:textAlignment w:val="center"/>
        <w:rPr>
          <w:b w:val="0"/>
          <w:b w:val="false"/>
          <w:bCs w:val="0"/>
          <w:i w:val="0"/>
          <w:i w:val="false"/>
          <w:iCs w:val="0"/>
          <w:sz w:val="24"/>
          <w:szCs w:val="24"/>
        </w:rPr>
      </w:pPr>
      <w:r w:rsidRPr="0F233ADF" w:rsidR="0F233ADF">
        <w:rPr>
          <w:b w:val="0"/>
          <w:bCs w:val="0"/>
          <w:i w:val="0"/>
          <w:iCs w:val="0"/>
          <w:sz w:val="24"/>
          <w:szCs w:val="24"/>
        </w:rPr>
        <w:t xml:space="preserve">Fig. 4: The top view of the simulation shown </w:t>
      </w:r>
      <w:r w:rsidRPr="0F233ADF" w:rsidR="66BD0543">
        <w:rPr>
          <w:b w:val="0"/>
          <w:bCs w:val="0"/>
          <w:i w:val="0"/>
          <w:iCs w:val="0"/>
          <w:sz w:val="24"/>
          <w:szCs w:val="24"/>
        </w:rPr>
        <w:t>in (</w:t>
      </w:r>
      <w:r w:rsidRPr="0F233ADF" w:rsidR="0F233ADF">
        <w:rPr>
          <w:b w:val="0"/>
          <w:bCs w:val="0"/>
          <w:i w:val="0"/>
          <w:iCs w:val="0"/>
          <w:sz w:val="24"/>
          <w:szCs w:val="24"/>
        </w:rPr>
        <w:t xml:space="preserve">top), and the isometric view of the benchmark setup (middle). </w:t>
      </w:r>
      <w:proofErr w:type="spellStart"/>
      <w:r w:rsidRPr="0F233ADF" w:rsidR="0F233ADF">
        <w:rPr>
          <w:b w:val="0"/>
          <w:bCs w:val="0"/>
          <w:i w:val="1"/>
          <w:iCs w:val="1"/>
          <w:sz w:val="24"/>
          <w:szCs w:val="24"/>
        </w:rPr>
        <w:t>r_mini</w:t>
      </w:r>
      <w:proofErr w:type="spellEnd"/>
      <w:r w:rsidRPr="0F233ADF" w:rsidR="0F233ADF">
        <w:rPr>
          <w:b w:val="0"/>
          <w:bCs w:val="0"/>
          <w:i w:val="0"/>
          <w:iCs w:val="0"/>
          <w:sz w:val="24"/>
          <w:szCs w:val="24"/>
        </w:rPr>
        <w:t xml:space="preserve"> attempts to move around the static obstacle placed in </w:t>
      </w:r>
      <w:proofErr w:type="gramStart"/>
      <w:r w:rsidRPr="0F233ADF" w:rsidR="0F233ADF">
        <w:rPr>
          <w:b w:val="0"/>
          <w:bCs w:val="0"/>
          <w:i w:val="0"/>
          <w:iCs w:val="0"/>
          <w:sz w:val="24"/>
          <w:szCs w:val="24"/>
        </w:rPr>
        <w:t>it’s</w:t>
      </w:r>
      <w:proofErr w:type="gramEnd"/>
      <w:r w:rsidRPr="0F233ADF" w:rsidR="0F233ADF">
        <w:rPr>
          <w:b w:val="0"/>
          <w:bCs w:val="0"/>
          <w:i w:val="0"/>
          <w:iCs w:val="0"/>
          <w:sz w:val="24"/>
          <w:szCs w:val="24"/>
        </w:rPr>
        <w:t xml:space="preserve"> immediate configuration workspace (bottom).</w:t>
      </w:r>
    </w:p>
    <w:p xmlns:wp14="http://schemas.microsoft.com/office/word/2010/wordml" w14:paraId="060CF2CE" wp14:textId="77777777">
      <w:pPr>
        <w:pStyle w:val="Iiumjournal"/>
        <w:numPr>
          <w:ilvl w:val="1"/>
          <w:numId w:val="1"/>
        </w:numPr>
        <w:tabs>
          <w:tab w:val="clear" w:pos="446"/>
          <w:tab w:val="center" w:leader="none" w:pos="4513"/>
          <w:tab w:val="right" w:leader="none" w:pos="9026"/>
        </w:tabs>
        <w:bidi w:val="0"/>
        <w:jc w:val="left"/>
        <w:textAlignment w:val="center"/>
        <w:rPr>
          <w:b/>
          <w:b/>
          <w:bCs/>
          <w:i w:val="false"/>
          <w:i w:val="false"/>
          <w:iCs w:val="false"/>
          <w:sz w:val="24"/>
          <w:szCs w:val="24"/>
        </w:rPr>
      </w:pPr>
      <w:r>
        <w:rPr>
          <w:b/>
          <w:bCs/>
          <w:i w:val="false"/>
          <w:iCs w:val="false"/>
          <w:sz w:val="24"/>
          <w:szCs w:val="24"/>
        </w:rPr>
        <w:t xml:space="preserve"> </w:t>
      </w:r>
      <w:r>
        <w:rPr>
          <w:b/>
          <w:bCs/>
          <w:i w:val="false"/>
          <w:iCs w:val="false"/>
          <w:sz w:val="24"/>
          <w:szCs w:val="24"/>
        </w:rPr>
        <w:t>Experiment Design</w:t>
      </w:r>
    </w:p>
    <w:p xmlns:wp14="http://schemas.microsoft.com/office/word/2010/wordml" w:rsidP="0F233ADF" w14:paraId="717D4AB4" wp14:textId="7F5B3BB8">
      <w:pPr>
        <w:pStyle w:val="Iiumjournal"/>
        <w:numPr>
          <w:numId w:val="0"/>
        </w:numPr>
        <w:bidi w:val="0"/>
        <w:ind w:left="0" w:hanging="86" w:firstLine="450"/>
        <w:jc w:val="both"/>
        <w:textAlignment w:val="center"/>
        <w:rPr>
          <w:b w:val="0"/>
          <w:b w:val="false"/>
          <w:bCs w:val="0"/>
          <w:i w:val="0"/>
          <w:i w:val="false"/>
          <w:iCs w:val="0"/>
          <w:sz w:val="24"/>
          <w:szCs w:val="24"/>
        </w:rPr>
      </w:pPr>
      <w:r w:rsidRPr="0F233ADF" w:rsidR="721EA17D">
        <w:rPr>
          <w:b w:val="0"/>
          <w:bCs w:val="0"/>
          <w:i w:val="0"/>
          <w:iCs w:val="0"/>
          <w:sz w:val="24"/>
          <w:szCs w:val="24"/>
        </w:rPr>
        <w:t xml:space="preserve">The cyclical space is populated by the RRT-Newton-Raphson pipeline where the generated trajectories are then pass to the control pipeline where the controller will spline the sparse trajectory waypoints. Two poses are defined in this experimentation which has been described in Eq. (8). A moving obstacle </w:t>
      </w:r>
      <w:r w:rsidRPr="0F233ADF" w:rsidR="51E9CC3B">
        <w:rPr>
          <w:b w:val="0"/>
          <w:bCs w:val="0"/>
          <w:i w:val="0"/>
          <w:iCs w:val="0"/>
          <w:sz w:val="24"/>
          <w:szCs w:val="24"/>
        </w:rPr>
        <w:t xml:space="preserve">is placed</w:t>
      </w:r>
      <w:r w:rsidRPr="0F233ADF" w:rsidR="721EA17D">
        <w:rPr>
          <w:b w:val="0"/>
          <w:bCs w:val="0"/>
          <w:i w:val="0"/>
          <w:iCs w:val="0"/>
          <w:sz w:val="24"/>
          <w:szCs w:val="24"/>
        </w:rPr>
        <w:t xml:space="preserve"> in front-view of the robot. The obstacle is a cylinder with 0.1 m radius base at 1 m height. The obstacle moves from 0.3 m to 1.7 m away from the robot in oscillation. The period of motion is harmonic, such that, the robot follows </w:t>
      </w:r>
      <w:r w:rsidR="358D6F4B">
        <w:drawing>
          <wp:inline xmlns:wp14="http://schemas.microsoft.com/office/word/2010/wordprocessingDrawing" wp14:editId="041A39F0" wp14:anchorId="23C83773">
            <wp:extent cx="1633855" cy="149860"/>
            <wp:effectExtent l="0" t="0" r="0" b="0"/>
            <wp:docPr id="86" name="Shape72" descr="12§display§1+0.7\sin(2\pi(0.0006)\Delta t)§png§1200§FALSE§" title="TexMaths"/>
            <wp:cNvGraphicFramePr>
              <a:graphicFrameLocks/>
            </wp:cNvGraphicFramePr>
            <a:graphic>
              <a:graphicData uri="http://schemas.openxmlformats.org/drawingml/2006/picture">
                <pic:pic>
                  <pic:nvPicPr>
                    <pic:cNvPr id="0" name="Shape72"/>
                    <pic:cNvPicPr/>
                  </pic:nvPicPr>
                  <pic:blipFill>
                    <a:blip r:embed="Rc3288c4ec26944e0">
                      <a:extLst>
                        <a:ext xmlns:a="http://schemas.openxmlformats.org/drawingml/2006/main" uri="{28A0092B-C50C-407E-A947-70E740481C1C}">
                          <a14:useLocalDpi val="0"/>
                        </a:ext>
                      </a:extLst>
                    </a:blip>
                    <a:stretch>
                      <a:fillRect/>
                    </a:stretch>
                  </pic:blipFill>
                  <pic:spPr>
                    <a:xfrm rot="0" flipH="0" flipV="0">
                      <a:off x="0" y="0"/>
                      <a:ext cx="1633855" cy="149860"/>
                    </a:xfrm>
                    <a:prstGeom prst="rect">
                      <a:avLst/>
                    </a:prstGeom>
                    <a:ln w="0"/>
                  </pic:spPr>
                </pic:pic>
              </a:graphicData>
            </a:graphic>
          </wp:inline>
        </w:drawing>
      </w:r>
      <w:r w:rsidRPr="0F233ADF" w:rsidR="721EA17D">
        <w:rPr>
          <w:b w:val="0"/>
          <w:bCs w:val="0"/>
          <w:i w:val="0"/>
          <w:iCs w:val="0"/>
          <w:sz w:val="24"/>
          <w:szCs w:val="24"/>
        </w:rPr>
        <w:t xml:space="preserve"> along the </w:t>
      </w:r>
      <w:r w:rsidR="358D6F4B">
        <w:drawing>
          <wp:inline xmlns:wp14="http://schemas.microsoft.com/office/word/2010/wordprocessingDrawing" wp14:editId="07C62F70" wp14:anchorId="44000BF0">
            <wp:extent cx="548005" cy="100965"/>
            <wp:effectExtent l="0" t="0" r="0" b="0"/>
            <wp:docPr id="87" name="Shape73" descr="12§display§x-axis§png§1200§FALSE§" title="TexMaths"/>
            <wp:cNvGraphicFramePr>
              <a:graphicFrameLocks/>
            </wp:cNvGraphicFramePr>
            <a:graphic>
              <a:graphicData uri="http://schemas.openxmlformats.org/drawingml/2006/picture">
                <pic:pic>
                  <pic:nvPicPr>
                    <pic:cNvPr id="0" name="Shape73"/>
                    <pic:cNvPicPr/>
                  </pic:nvPicPr>
                  <pic:blipFill>
                    <a:blip r:embed="Ra0d92d4da1cd4da5">
                      <a:extLst>
                        <a:ext xmlns:a="http://schemas.openxmlformats.org/drawingml/2006/main" uri="{28A0092B-C50C-407E-A947-70E740481C1C}">
                          <a14:useLocalDpi val="0"/>
                        </a:ext>
                      </a:extLst>
                    </a:blip>
                    <a:stretch>
                      <a:fillRect/>
                    </a:stretch>
                  </pic:blipFill>
                  <pic:spPr>
                    <a:xfrm rot="0" flipH="0" flipV="0">
                      <a:off x="0" y="0"/>
                      <a:ext cx="548005" cy="100965"/>
                    </a:xfrm>
                    <a:prstGeom prst="rect">
                      <a:avLst/>
                    </a:prstGeom>
                    <a:ln w="0"/>
                  </pic:spPr>
                </pic:pic>
              </a:graphicData>
            </a:graphic>
          </wp:inline>
        </w:drawing>
      </w:r>
      <w:r w:rsidRPr="0F233ADF" w:rsidR="721EA17D">
        <w:rPr>
          <w:b w:val="0"/>
          <w:bCs w:val="0"/>
          <w:i w:val="0"/>
          <w:iCs w:val="0"/>
          <w:sz w:val="24"/>
          <w:szCs w:val="24"/>
        </w:rPr>
        <w:t xml:space="preserve"> . Two velocities (</w:t>
      </w:r>
      <w:r w:rsidRPr="0F233ADF" w:rsidR="76269AF6">
        <w:rPr>
          <w:b w:val="0"/>
          <w:bCs w:val="0"/>
          <w:i w:val="0"/>
          <w:iCs w:val="0"/>
          <w:sz w:val="24"/>
          <w:szCs w:val="24"/>
        </w:rPr>
        <w:t xml:space="preserve"> </w:t>
      </w:r>
      <w:r w:rsidR="358D6F4B">
        <w:drawing>
          <wp:inline xmlns:wp14="http://schemas.microsoft.com/office/word/2010/wordprocessingDrawing" wp14:editId="5E0AB626" wp14:anchorId="171B8C0A">
            <wp:extent cx="82246" cy="106553"/>
            <wp:effectExtent l="0" t="0" r="0" b="0"/>
            <wp:docPr id="88" name="Shape74" descr="12§display§\nu§png§1200§FALSE§" title="TexMaths"/>
            <wp:cNvGraphicFramePr>
              <a:graphicFrameLocks/>
            </wp:cNvGraphicFramePr>
            <a:graphic>
              <a:graphicData uri="http://schemas.openxmlformats.org/drawingml/2006/picture">
                <pic:pic>
                  <pic:nvPicPr>
                    <pic:cNvPr id="0" name="Shape74"/>
                    <pic:cNvPicPr/>
                  </pic:nvPicPr>
                  <pic:blipFill>
                    <a:blip r:embed="Rfd5e83c583b9480b">
                      <a:extLst>
                        <a:ext xmlns:a="http://schemas.openxmlformats.org/drawingml/2006/main" uri="{28A0092B-C50C-407E-A947-70E740481C1C}">
                          <a14:useLocalDpi val="0"/>
                        </a:ext>
                      </a:extLst>
                    </a:blip>
                    <a:stretch>
                      <a:fillRect/>
                    </a:stretch>
                  </pic:blipFill>
                  <pic:spPr>
                    <a:xfrm rot="0" flipH="0" flipV="0">
                      <a:off x="0" y="0"/>
                      <a:ext cx="82246" cy="106553"/>
                    </a:xfrm>
                    <a:prstGeom prst="rect">
                      <a:avLst/>
                    </a:prstGeom>
                    <a:ln w="0"/>
                  </pic:spPr>
                </pic:pic>
              </a:graphicData>
            </a:graphic>
          </wp:inline>
        </w:drawing>
      </w:r>
      <w:r w:rsidRPr="0F233ADF" w:rsidR="721EA17D">
        <w:rPr>
          <w:b w:val="0"/>
          <w:bCs w:val="0"/>
          <w:i w:val="0"/>
          <w:iCs w:val="0"/>
          <w:sz w:val="24"/>
          <w:szCs w:val="24"/>
        </w:rPr>
        <w:t xml:space="preserve">) </w:t>
      </w:r>
      <w:proofErr w:type="gramStart"/>
      <w:r w:rsidRPr="0F233ADF" w:rsidR="721EA17D">
        <w:rPr>
          <w:b w:val="0"/>
          <w:bCs w:val="0"/>
          <w:i w:val="0"/>
          <w:iCs w:val="0"/>
          <w:sz w:val="24"/>
          <w:szCs w:val="24"/>
        </w:rPr>
        <w:t>values</w:t>
      </w:r>
      <w:proofErr w:type="gramEnd"/>
      <w:r w:rsidRPr="0F233ADF" w:rsidR="721EA17D">
        <w:rPr>
          <w:b w:val="0"/>
          <w:bCs w:val="0"/>
          <w:i w:val="0"/>
          <w:iCs w:val="0"/>
          <w:sz w:val="24"/>
          <w:szCs w:val="24"/>
        </w:rPr>
        <w:t xml:space="preserve"> were used: 50% and 10% scale from the maximum velocity of the end-effector. </w:t>
      </w:r>
    </w:p>
    <w:p xmlns:wp14="http://schemas.microsoft.com/office/word/2010/wordml" w:rsidP="0F233ADF" w14:paraId="2F9AE1AA" wp14:textId="78EFC232">
      <w:pPr>
        <w:pStyle w:val="Iiumjournal"/>
        <w:numPr>
          <w:numId w:val="0"/>
        </w:numPr>
        <w:bidi w:val="0"/>
        <w:ind w:left="0" w:firstLine="450"/>
        <w:jc w:val="both"/>
        <w:textAlignment w:val="center"/>
        <w:rPr>
          <w:b w:val="0"/>
          <w:b w:val="false"/>
          <w:bCs w:val="0"/>
          <w:i w:val="0"/>
          <w:i w:val="false"/>
          <w:iCs w:val="0"/>
          <w:sz w:val="24"/>
          <w:szCs w:val="24"/>
        </w:rPr>
      </w:pPr>
      <w:r w:rsidRPr="0F233ADF" w:rsidR="721EA17D">
        <w:rPr>
          <w:b w:val="0"/>
          <w:bCs w:val="0"/>
          <w:i w:val="0"/>
          <w:iCs w:val="0"/>
          <w:sz w:val="24"/>
          <w:szCs w:val="24"/>
        </w:rPr>
        <w:t xml:space="preserve">The planner is invoked five seconds before the obstacle is placed into the planning scene. As described previously, the cylinder </w:t>
      </w:r>
      <w:r w:rsidRPr="0F233ADF" w:rsidR="46779C0E">
        <w:rPr>
          <w:b w:val="0"/>
          <w:bCs w:val="0"/>
          <w:i w:val="0"/>
          <w:iCs w:val="0"/>
          <w:sz w:val="24"/>
          <w:szCs w:val="24"/>
        </w:rPr>
        <w:t>is directly</w:t>
      </w:r>
      <w:r w:rsidRPr="0F233ADF" w:rsidR="721EA17D">
        <w:rPr>
          <w:b w:val="0"/>
          <w:bCs w:val="0"/>
          <w:i w:val="0"/>
          <w:iCs w:val="0"/>
          <w:sz w:val="24"/>
          <w:szCs w:val="24"/>
        </w:rPr>
        <w:t xml:space="preserve"> place</w:t>
      </w:r>
      <w:r w:rsidRPr="0F233ADF" w:rsidR="206BAC6C">
        <w:rPr>
          <w:b w:val="0"/>
          <w:bCs w:val="0"/>
          <w:i w:val="0"/>
          <w:iCs w:val="0"/>
          <w:sz w:val="24"/>
          <w:szCs w:val="24"/>
        </w:rPr>
        <w:t>d</w:t>
      </w:r>
      <w:r w:rsidRPr="0F233ADF" w:rsidR="721EA17D">
        <w:rPr>
          <w:b w:val="0"/>
          <w:bCs w:val="0"/>
          <w:i w:val="0"/>
          <w:iCs w:val="0"/>
          <w:sz w:val="24"/>
          <w:szCs w:val="24"/>
        </w:rPr>
        <w:t xml:space="preserve"> into the planning scene (</w:t>
      </w:r>
      <w:r w:rsidRPr="0F233ADF" w:rsidR="2C734F5F">
        <w:rPr>
          <w:b w:val="0"/>
          <w:bCs w:val="0"/>
          <w:i w:val="0"/>
          <w:iCs w:val="0"/>
          <w:sz w:val="24"/>
          <w:szCs w:val="24"/>
        </w:rPr>
        <w:t>i.e.,</w:t>
      </w:r>
      <w:r w:rsidRPr="0F233ADF" w:rsidR="721EA17D">
        <w:rPr>
          <w:b w:val="0"/>
          <w:bCs w:val="0"/>
          <w:i w:val="0"/>
          <w:iCs w:val="0"/>
          <w:sz w:val="24"/>
          <w:szCs w:val="24"/>
        </w:rPr>
        <w:t xml:space="preserve"> collision space) such that no motion tracking via mapping sensor feedback is necessary for this research. The planner</w:t>
      </w:r>
      <w:r w:rsidRPr="0F233ADF" w:rsidR="6B80C163">
        <w:rPr>
          <w:b w:val="0"/>
          <w:bCs w:val="0"/>
          <w:i w:val="0"/>
          <w:iCs w:val="0"/>
          <w:sz w:val="24"/>
          <w:szCs w:val="24"/>
        </w:rPr>
        <w:t xml:space="preserve"> is</w:t>
      </w:r>
      <w:r w:rsidRPr="0F233ADF" w:rsidR="721EA17D">
        <w:rPr>
          <w:b w:val="0"/>
          <w:bCs w:val="0"/>
          <w:i w:val="0"/>
          <w:iCs w:val="0"/>
          <w:sz w:val="24"/>
          <w:szCs w:val="24"/>
        </w:rPr>
        <w:t xml:space="preserve"> </w:t>
      </w:r>
      <w:r w:rsidRPr="0F233ADF" w:rsidR="721EA17D">
        <w:rPr>
          <w:b w:val="0"/>
          <w:bCs w:val="0"/>
          <w:i w:val="0"/>
          <w:iCs w:val="0"/>
          <w:sz w:val="24"/>
          <w:szCs w:val="24"/>
        </w:rPr>
        <w:t xml:space="preserve">requested to </w:t>
      </w:r>
      <w:r w:rsidRPr="0F233ADF" w:rsidR="721EA17D">
        <w:rPr>
          <w:b w:val="0"/>
          <w:bCs w:val="0"/>
          <w:i w:val="0"/>
          <w:iCs w:val="0"/>
          <w:sz w:val="24"/>
          <w:szCs w:val="24"/>
        </w:rPr>
        <w:t>provide</w:t>
      </w:r>
      <w:r w:rsidRPr="0F233ADF" w:rsidR="721EA17D">
        <w:rPr>
          <w:b w:val="0"/>
          <w:bCs w:val="0"/>
          <w:i w:val="0"/>
          <w:iCs w:val="0"/>
          <w:sz w:val="24"/>
          <w:szCs w:val="24"/>
        </w:rPr>
        <w:t xml:space="preserve"> solution for the motion described by the cycle space. </w:t>
      </w:r>
      <w:r w:rsidRPr="0F233ADF" w:rsidR="721EA17D">
        <w:rPr>
          <w:b w:val="0"/>
          <w:bCs w:val="0"/>
          <w:i w:val="0"/>
          <w:iCs w:val="0"/>
          <w:sz w:val="24"/>
          <w:szCs w:val="24"/>
        </w:rPr>
        <w:t>Twenty</w:t>
      </w:r>
      <w:r w:rsidRPr="0F233ADF" w:rsidR="721EA17D">
        <w:rPr>
          <w:b w:val="0"/>
          <w:bCs w:val="0"/>
          <w:i w:val="0"/>
          <w:iCs w:val="0"/>
          <w:sz w:val="24"/>
          <w:szCs w:val="24"/>
        </w:rPr>
        <w:t xml:space="preserve"> iterations </w:t>
      </w:r>
      <w:r w:rsidRPr="0F233ADF" w:rsidR="5F41A0CF">
        <w:rPr>
          <w:b w:val="0"/>
          <w:bCs w:val="0"/>
          <w:i w:val="0"/>
          <w:iCs w:val="0"/>
          <w:sz w:val="24"/>
          <w:szCs w:val="24"/>
        </w:rPr>
        <w:t>were done</w:t>
      </w:r>
      <w:r w:rsidRPr="0F233ADF" w:rsidR="721EA17D">
        <w:rPr>
          <w:b w:val="0"/>
          <w:bCs w:val="0"/>
          <w:i w:val="0"/>
          <w:iCs w:val="0"/>
          <w:sz w:val="24"/>
          <w:szCs w:val="24"/>
        </w:rPr>
        <w:t xml:space="preserve"> with each given a five minutes runtime. The metric use</w:t>
      </w:r>
      <w:r w:rsidRPr="0F233ADF" w:rsidR="1EC8765D">
        <w:rPr>
          <w:b w:val="0"/>
          <w:bCs w:val="0"/>
          <w:i w:val="0"/>
          <w:iCs w:val="0"/>
          <w:sz w:val="24"/>
          <w:szCs w:val="24"/>
        </w:rPr>
        <w:t>d</w:t>
      </w:r>
      <w:r w:rsidRPr="0F233ADF" w:rsidR="721EA17D">
        <w:rPr>
          <w:b w:val="0"/>
          <w:bCs w:val="0"/>
          <w:i w:val="0"/>
          <w:iCs w:val="0"/>
          <w:sz w:val="24"/>
          <w:szCs w:val="24"/>
        </w:rPr>
        <w:t xml:space="preserve"> for this experiment </w:t>
      </w:r>
      <w:r w:rsidRPr="0F233ADF" w:rsidR="01949831">
        <w:rPr>
          <w:b w:val="0"/>
          <w:bCs w:val="0"/>
          <w:i w:val="0"/>
          <w:iCs w:val="0"/>
          <w:sz w:val="24"/>
          <w:szCs w:val="24"/>
        </w:rPr>
        <w:t xml:space="preserve">was </w:t>
      </w:r>
      <w:r w:rsidRPr="0F233ADF" w:rsidR="721EA17D">
        <w:rPr>
          <w:b w:val="0"/>
          <w:bCs w:val="0"/>
          <w:i w:val="0"/>
          <w:iCs w:val="0"/>
          <w:sz w:val="24"/>
          <w:szCs w:val="24"/>
        </w:rPr>
        <w:t xml:space="preserve">the time on first collision </w:t>
      </w:r>
      <w:r w:rsidRPr="0F233ADF" w:rsidR="721EA17D">
        <w:rPr>
          <w:b w:val="0"/>
          <w:bCs w:val="0"/>
          <w:i w:val="0"/>
          <w:iCs w:val="0"/>
          <w:sz w:val="24"/>
          <w:szCs w:val="24"/>
        </w:rPr>
        <w:t>where,</w:t>
      </w:r>
      <w:ins w:author="Guest User" w:date="2022-11-03T01:26:24.586Z" w:id="282180672">
        <w:r w:rsidRPr="0F233ADF" w:rsidR="3DCB9228">
          <w:rPr>
            <w:b w:val="0"/>
            <w:bCs w:val="0"/>
            <w:i w:val="0"/>
            <w:iCs w:val="0"/>
            <w:sz w:val="24"/>
            <w:szCs w:val="24"/>
          </w:rPr>
          <w:t xml:space="preserve"> </w:t>
        </w:r>
      </w:ins>
      <w:r w:rsidRPr="0F233ADF" w:rsidR="721EA17D">
        <w:rPr>
          <w:b w:val="0"/>
          <w:bCs w:val="0"/>
          <w:i w:val="0"/>
          <w:iCs w:val="0"/>
          <w:sz w:val="24"/>
          <w:szCs w:val="24"/>
        </w:rPr>
        <w:t>when</w:t>
      </w:r>
      <w:r w:rsidRPr="0F233ADF" w:rsidR="721EA17D">
        <w:rPr>
          <w:b w:val="0"/>
          <w:bCs w:val="0"/>
          <w:i w:val="0"/>
          <w:iCs w:val="0"/>
          <w:sz w:val="24"/>
          <w:szCs w:val="24"/>
        </w:rPr>
        <w:t xml:space="preserve"> the prototype touches the cylinder, the iteration is </w:t>
      </w:r>
      <w:r w:rsidRPr="0F233ADF" w:rsidR="721EA17D">
        <w:rPr>
          <w:b w:val="0"/>
          <w:bCs w:val="0"/>
          <w:i w:val="0"/>
          <w:iCs w:val="0"/>
          <w:sz w:val="24"/>
          <w:szCs w:val="24"/>
        </w:rPr>
        <w:t>terminated</w:t>
      </w:r>
      <w:r w:rsidRPr="0F233ADF" w:rsidR="721EA17D">
        <w:rPr>
          <w:b w:val="0"/>
          <w:bCs w:val="0"/>
          <w:i w:val="0"/>
          <w:iCs w:val="0"/>
          <w:sz w:val="24"/>
          <w:szCs w:val="24"/>
        </w:rPr>
        <w:t xml:space="preserve">. This experimentation </w:t>
      </w:r>
      <w:r w:rsidRPr="0F233ADF" w:rsidR="7550A9F8">
        <w:rPr>
          <w:b w:val="0"/>
          <w:bCs w:val="0"/>
          <w:i w:val="0"/>
          <w:iCs w:val="0"/>
          <w:sz w:val="24"/>
          <w:szCs w:val="24"/>
        </w:rPr>
        <w:t>was done</w:t>
      </w:r>
      <w:r w:rsidRPr="0F233ADF" w:rsidR="721EA17D">
        <w:rPr>
          <w:b w:val="0"/>
          <w:bCs w:val="0"/>
          <w:i w:val="0"/>
          <w:iCs w:val="0"/>
          <w:sz w:val="24"/>
          <w:szCs w:val="24"/>
        </w:rPr>
        <w:t xml:space="preserve">, both, in simulation, and with the real robot hardware coupled with the simulated environment. To reiterate, for both the simulation and the hardware validation, the obstacle </w:t>
      </w:r>
      <w:r w:rsidRPr="0F233ADF" w:rsidR="1003AF49">
        <w:rPr>
          <w:b w:val="0"/>
          <w:bCs w:val="0"/>
          <w:i w:val="0"/>
          <w:iCs w:val="0"/>
          <w:sz w:val="24"/>
          <w:szCs w:val="24"/>
        </w:rPr>
        <w:t xml:space="preserve">was </w:t>
      </w:r>
      <w:r w:rsidRPr="0F233ADF" w:rsidR="721EA17D">
        <w:rPr>
          <w:b w:val="0"/>
          <w:bCs w:val="0"/>
          <w:i w:val="0"/>
          <w:iCs w:val="0"/>
          <w:sz w:val="24"/>
          <w:szCs w:val="24"/>
        </w:rPr>
        <w:t>augmented</w:t>
      </w:r>
      <w:r w:rsidRPr="0F233ADF" w:rsidR="721EA17D">
        <w:rPr>
          <w:b w:val="0"/>
          <w:bCs w:val="0"/>
          <w:i w:val="0"/>
          <w:iCs w:val="0"/>
          <w:sz w:val="24"/>
          <w:szCs w:val="24"/>
        </w:rPr>
        <w:t xml:space="preserve"> in simulated environment.</w:t>
      </w:r>
    </w:p>
    <w:p xmlns:wp14="http://schemas.microsoft.com/office/word/2010/wordml" w:rsidP="358D6F4B" w14:paraId="3A33EA11" wp14:textId="77777777">
      <w:pPr>
        <w:pStyle w:val="Iiumjournal"/>
        <w:numPr>
          <w:ilvl w:val="0"/>
          <w:numId w:val="1"/>
        </w:numPr>
        <w:bidi w:val="0"/>
        <w:spacing w:before="120" w:beforeAutospacing="off" w:after="120" w:afterAutospacing="off"/>
        <w:jc w:val="both"/>
        <w:textAlignment w:val="center"/>
        <w:rPr>
          <w:b w:val="1"/>
          <w:b/>
          <w:bCs w:val="1"/>
          <w:i w:val="0"/>
          <w:i w:val="false"/>
          <w:iCs w:val="0"/>
          <w:sz w:val="28"/>
          <w:szCs w:val="28"/>
        </w:rPr>
      </w:pPr>
      <w:r w:rsidRPr="358D6F4B" w:rsidR="358D6F4B">
        <w:rPr>
          <w:b w:val="1"/>
          <w:bCs w:val="1"/>
          <w:i w:val="0"/>
          <w:iCs w:val="0"/>
          <w:sz w:val="28"/>
          <w:szCs w:val="28"/>
        </w:rPr>
        <w:t>RESULT AND DISCUSSION</w:t>
      </w:r>
    </w:p>
    <w:p xmlns:wp14="http://schemas.microsoft.com/office/word/2010/wordml" w:rsidP="0F233ADF" w14:paraId="130FDE58" wp14:textId="2FC17FDA">
      <w:pPr>
        <w:pStyle w:val="Iiumjournal"/>
        <w:numPr>
          <w:numId w:val="0"/>
        </w:numPr>
        <w:bidi w:val="0"/>
        <w:spacing w:before="120" w:beforeAutospacing="off" w:after="120" w:afterAutospacing="off"/>
        <w:ind w:left="0" w:firstLine="450"/>
        <w:jc w:val="both"/>
        <w:textAlignment w:val="center"/>
        <w:rPr>
          <w:b w:val="0"/>
          <w:b w:val="false"/>
          <w:bCs w:val="0"/>
          <w:i w:val="0"/>
          <w:i w:val="false"/>
          <w:iCs w:val="0"/>
          <w:sz w:val="24"/>
          <w:szCs w:val="24"/>
        </w:rPr>
      </w:pPr>
      <w:r w:rsidRPr="0F233ADF" w:rsidR="721EA17D">
        <w:rPr>
          <w:b w:val="0"/>
          <w:bCs w:val="0"/>
          <w:i w:val="0"/>
          <w:iCs w:val="0"/>
          <w:sz w:val="24"/>
          <w:szCs w:val="24"/>
        </w:rPr>
        <w:t xml:space="preserve">There are two </w:t>
      </w:r>
      <w:r w:rsidRPr="0F233ADF" w:rsidR="721EA17D">
        <w:rPr>
          <w:b w:val="0"/>
          <w:bCs w:val="0"/>
          <w:i w:val="0"/>
          <w:iCs w:val="0"/>
          <w:sz w:val="24"/>
          <w:szCs w:val="24"/>
        </w:rPr>
        <w:t>part</w:t>
      </w:r>
      <w:r w:rsidRPr="0F233ADF" w:rsidR="30850C9B">
        <w:rPr>
          <w:b w:val="0"/>
          <w:bCs w:val="0"/>
          <w:i w:val="0"/>
          <w:iCs w:val="0"/>
          <w:sz w:val="24"/>
          <w:szCs w:val="24"/>
        </w:rPr>
        <w:t>s</w:t>
      </w:r>
      <w:r w:rsidRPr="0F233ADF" w:rsidR="721EA17D">
        <w:rPr>
          <w:b w:val="0"/>
          <w:bCs w:val="0"/>
          <w:i w:val="0"/>
          <w:iCs w:val="0"/>
          <w:sz w:val="24"/>
          <w:szCs w:val="24"/>
        </w:rPr>
        <w:t xml:space="preserve"> of the result</w:t>
      </w:r>
      <w:r w:rsidRPr="0F233ADF" w:rsidR="3539032C">
        <w:rPr>
          <w:b w:val="0"/>
          <w:bCs w:val="0"/>
          <w:i w:val="0"/>
          <w:iCs w:val="0"/>
          <w:sz w:val="24"/>
          <w:szCs w:val="24"/>
        </w:rPr>
        <w:t>s</w:t>
      </w:r>
      <w:r w:rsidRPr="0F233ADF" w:rsidR="721EA17D">
        <w:rPr>
          <w:b w:val="0"/>
          <w:bCs w:val="0"/>
          <w:i w:val="0"/>
          <w:iCs w:val="0"/>
          <w:sz w:val="24"/>
          <w:szCs w:val="24"/>
        </w:rPr>
        <w:t xml:space="preserve"> </w:t>
      </w:r>
      <w:r w:rsidRPr="0F233ADF" w:rsidR="79AF9E47">
        <w:rPr>
          <w:b w:val="0"/>
          <w:bCs w:val="0"/>
          <w:i w:val="0"/>
          <w:iCs w:val="0"/>
          <w:sz w:val="24"/>
          <w:szCs w:val="24"/>
        </w:rPr>
        <w:t>in this</w:t>
      </w:r>
      <w:r w:rsidRPr="0F233ADF" w:rsidR="721EA17D">
        <w:rPr>
          <w:b w:val="0"/>
          <w:bCs w:val="0"/>
          <w:i w:val="0"/>
          <w:iCs w:val="0"/>
          <w:sz w:val="24"/>
          <w:szCs w:val="24"/>
        </w:rPr>
        <w:t xml:space="preserve"> paper, the first dealing with the benchmarking result to </w:t>
      </w:r>
      <w:r w:rsidRPr="0F233ADF" w:rsidR="721EA17D">
        <w:rPr>
          <w:b w:val="0"/>
          <w:bCs w:val="0"/>
          <w:i w:val="0"/>
          <w:iCs w:val="0"/>
          <w:sz w:val="24"/>
          <w:szCs w:val="24"/>
        </w:rPr>
        <w:t>ascertain</w:t>
      </w:r>
      <w:r w:rsidRPr="0F233ADF" w:rsidR="721EA17D">
        <w:rPr>
          <w:b w:val="0"/>
          <w:bCs w:val="0"/>
          <w:i w:val="0"/>
          <w:iCs w:val="0"/>
          <w:sz w:val="24"/>
          <w:szCs w:val="24"/>
        </w:rPr>
        <w:t xml:space="preserve"> the best sampling-based planner. The second part delve into the performance of the selected planner from the benchmarking on a moving obstacle. </w:t>
      </w:r>
    </w:p>
    <w:p xmlns:wp14="http://schemas.microsoft.com/office/word/2010/wordml" w14:paraId="2CF162B5" wp14:textId="77777777">
      <w:pPr>
        <w:pStyle w:val="Iiumjournal"/>
        <w:numPr>
          <w:ilvl w:val="1"/>
          <w:numId w:val="1"/>
        </w:numPr>
        <w:bidi w:val="0"/>
        <w:jc w:val="both"/>
        <w:textAlignment w:val="center"/>
        <w:rPr>
          <w:b/>
          <w:b/>
          <w:bCs/>
          <w:i w:val="false"/>
          <w:i w:val="false"/>
          <w:iCs w:val="false"/>
          <w:sz w:val="24"/>
          <w:szCs w:val="24"/>
        </w:rPr>
      </w:pPr>
      <w:r w:rsidRPr="789FDBD3" w:rsidR="789FDBD3">
        <w:rPr>
          <w:b w:val="1"/>
          <w:bCs w:val="1"/>
          <w:i w:val="0"/>
          <w:iCs w:val="0"/>
          <w:sz w:val="24"/>
          <w:szCs w:val="24"/>
        </w:rPr>
        <w:t xml:space="preserve"> </w:t>
      </w:r>
      <w:r w:rsidRPr="789FDBD3" w:rsidR="789FDBD3">
        <w:rPr>
          <w:b w:val="1"/>
          <w:bCs w:val="1"/>
          <w:i w:val="0"/>
          <w:iCs w:val="0"/>
          <w:sz w:val="24"/>
          <w:szCs w:val="24"/>
        </w:rPr>
        <w:t>Benchmark Result</w:t>
      </w:r>
    </w:p>
    <w:p w:rsidR="1EDAA6A2" w:rsidP="789FDBD3" w:rsidRDefault="1EDAA6A2" w14:paraId="46DD7820" w14:textId="4B68F0CC">
      <w:pPr>
        <w:pStyle w:val="Iiumjournal"/>
        <w:numPr>
          <w:numId w:val="0"/>
        </w:numPr>
        <w:bidi w:val="0"/>
        <w:jc w:val="center"/>
        <w:rPr>
          <w:b w:val="0"/>
          <w:bCs w:val="0"/>
          <w:i w:val="0"/>
          <w:iCs w:val="0"/>
          <w:sz w:val="24"/>
          <w:szCs w:val="24"/>
        </w:rPr>
      </w:pPr>
      <w:r w:rsidR="1EDAA6A2">
        <w:drawing>
          <wp:inline wp14:editId="615A9784" wp14:anchorId="56A6FEEB">
            <wp:extent cx="5724525" cy="3606210"/>
            <wp:effectExtent l="0" t="0" r="0" b="0"/>
            <wp:docPr id="6154650" name="Image13" title=""/>
            <wp:cNvGraphicFramePr>
              <a:graphicFrameLocks noChangeAspect="1"/>
            </wp:cNvGraphicFramePr>
            <a:graphic>
              <a:graphicData uri="http://schemas.openxmlformats.org/drawingml/2006/picture">
                <pic:pic>
                  <pic:nvPicPr>
                    <pic:cNvPr id="0" name="Image13"/>
                    <pic:cNvPicPr/>
                  </pic:nvPicPr>
                  <pic:blipFill>
                    <a:blip r:embed="Rc1d28c2541f84f77">
                      <a:extLst>
                        <a:ext xmlns:a="http://schemas.openxmlformats.org/drawingml/2006/main" uri="{28A0092B-C50C-407E-A947-70E740481C1C}">
                          <a14:useLocalDpi val="0"/>
                        </a:ext>
                      </a:extLst>
                    </a:blip>
                    <a:stretch>
                      <a:fillRect/>
                    </a:stretch>
                  </pic:blipFill>
                  <pic:spPr xmlns:pic="http://schemas.openxmlformats.org/drawingml/2006/picture" bwMode="auto">
                    <a:xfrm xmlns:a="http://schemas.openxmlformats.org/drawingml/2006/main" rot="0" flipH="0" flipV="0">
                      <a:off x="0" y="0"/>
                      <a:ext cx="5724525" cy="3606210"/>
                    </a:xfrm>
                    <a:prstGeom xmlns:a="http://schemas.openxmlformats.org/drawingml/2006/main" prst="rect">
                      <a:avLst/>
                    </a:prstGeom>
                  </pic:spPr>
                </pic:pic>
              </a:graphicData>
            </a:graphic>
          </wp:inline>
        </w:drawing>
      </w:r>
    </w:p>
    <w:p xmlns:wp14="http://schemas.microsoft.com/office/word/2010/wordml" w:rsidP="358D6F4B" w14:paraId="0A8E74AE" wp14:textId="66DA9EE4">
      <w:pPr>
        <w:pStyle w:val="Iiumjournal"/>
        <w:numPr>
          <w:numId w:val="0"/>
        </w:numPr>
        <w:bidi w:val="0"/>
        <w:jc w:val="center"/>
        <w:textAlignment w:val="center"/>
        <w:rPr>
          <w:b w:val="0"/>
          <w:b w:val="false"/>
          <w:bCs w:val="0"/>
          <w:i w:val="0"/>
          <w:i w:val="false"/>
          <w:iCs w:val="0"/>
          <w:sz w:val="24"/>
          <w:szCs w:val="24"/>
        </w:rPr>
      </w:pPr>
      <w:r w:rsidRPr="358D6F4B" w:rsidR="721EA17D">
        <w:rPr>
          <w:b w:val="0"/>
          <w:bCs w:val="0"/>
          <w:i w:val="0"/>
          <w:iCs w:val="0"/>
          <w:sz w:val="24"/>
          <w:szCs w:val="24"/>
        </w:rPr>
        <w:t xml:space="preserve">Fig. 5: The benchmark result when two configurations are defined and pass to the OMPL planner pipeline. All planners completed a 50-cycle query from </w:t>
      </w:r>
      <w:r w:rsidRPr="358D6F4B" w:rsidR="721EA17D">
        <w:rPr>
          <w:b w:val="0"/>
          <w:bCs w:val="0"/>
          <w:i w:val="0"/>
          <w:iCs w:val="0"/>
          <w:sz w:val="24"/>
          <w:szCs w:val="24"/>
        </w:rPr>
        <w:t>an initial</w:t>
      </w:r>
      <w:r w:rsidRPr="358D6F4B" w:rsidR="721EA17D">
        <w:rPr>
          <w:b w:val="0"/>
          <w:bCs w:val="0"/>
          <w:i w:val="0"/>
          <w:iCs w:val="0"/>
          <w:sz w:val="24"/>
          <w:szCs w:val="24"/>
        </w:rPr>
        <w:t xml:space="preserve"> pose to a goal pose. RRT </w:t>
      </w:r>
      <w:r w:rsidRPr="358D6F4B" w:rsidR="5D7B94A8">
        <w:rPr>
          <w:b w:val="0"/>
          <w:bCs w:val="0"/>
          <w:i w:val="0"/>
          <w:iCs w:val="0"/>
          <w:sz w:val="24"/>
          <w:szCs w:val="24"/>
        </w:rPr>
        <w:t>required</w:t>
      </w:r>
      <w:r w:rsidRPr="358D6F4B" w:rsidR="721EA17D">
        <w:rPr>
          <w:b w:val="0"/>
          <w:bCs w:val="0"/>
          <w:i w:val="0"/>
          <w:iCs w:val="0"/>
          <w:sz w:val="24"/>
          <w:szCs w:val="24"/>
        </w:rPr>
        <w:t xml:space="preserve"> the least amount of processing time at finding the motion planning solution, followed by the PRM. </w:t>
      </w:r>
    </w:p>
    <w:p xmlns:wp14="http://schemas.microsoft.com/office/word/2010/wordml" w:rsidP="0F233ADF" w14:paraId="73BBCD6C" wp14:textId="72F906A9">
      <w:pPr>
        <w:pStyle w:val="Normal"/>
        <w:ind w:firstLine="446"/>
        <w:jc w:val="both"/>
        <w:rPr>
          <w:rFonts w:ascii="Times New Roman" w:hAnsi="Times New Roman" w:eastAsia="Times New Roman" w:cs="Times New Roman"/>
          <w:b w:val="0"/>
          <w:bCs w:val="0"/>
          <w:i w:val="0"/>
          <w:iCs w:val="0"/>
          <w:sz w:val="24"/>
          <w:szCs w:val="24"/>
        </w:rPr>
      </w:pPr>
      <w:r w:rsidRPr="0F233ADF" w:rsidR="721EA17D">
        <w:rPr>
          <w:rFonts w:ascii="Times New Roman" w:hAnsi="Times New Roman" w:eastAsia="Times New Roman" w:cs="Times New Roman"/>
        </w:rPr>
        <w:t>Fig. (5) shows the compiled statistics of the time the solution</w:t>
      </w:r>
      <w:r w:rsidRPr="0F233ADF" w:rsidR="783263C2">
        <w:rPr>
          <w:rFonts w:ascii="Times New Roman" w:hAnsi="Times New Roman" w:eastAsia="Times New Roman" w:cs="Times New Roman"/>
        </w:rPr>
        <w:t>s</w:t>
      </w:r>
      <w:r w:rsidRPr="0F233ADF" w:rsidR="783263C2">
        <w:rPr>
          <w:rFonts w:ascii="Times New Roman" w:hAnsi="Times New Roman" w:eastAsia="Times New Roman" w:cs="Times New Roman"/>
        </w:rPr>
        <w:t xml:space="preserve"> that</w:t>
      </w:r>
      <w:r w:rsidRPr="0F233ADF" w:rsidR="721EA17D">
        <w:rPr>
          <w:rFonts w:ascii="Times New Roman" w:hAnsi="Times New Roman" w:eastAsia="Times New Roman" w:cs="Times New Roman"/>
        </w:rPr>
        <w:t xml:space="preserve"> </w:t>
      </w:r>
      <w:r w:rsidRPr="0F233ADF" w:rsidR="721EA17D">
        <w:rPr>
          <w:rFonts w:ascii="Times New Roman" w:hAnsi="Times New Roman" w:eastAsia="Times New Roman" w:cs="Times New Roman"/>
        </w:rPr>
        <w:t>were</w:t>
      </w:r>
      <w:r w:rsidRPr="0F233ADF" w:rsidR="721EA17D">
        <w:rPr>
          <w:rFonts w:ascii="Times New Roman" w:hAnsi="Times New Roman" w:eastAsia="Times New Roman" w:cs="Times New Roman"/>
        </w:rPr>
        <w:t xml:space="preserve"> pass</w:t>
      </w:r>
      <w:r w:rsidRPr="0F233ADF" w:rsidR="4EA83336">
        <w:rPr>
          <w:rFonts w:ascii="Times New Roman" w:hAnsi="Times New Roman" w:eastAsia="Times New Roman" w:cs="Times New Roman"/>
        </w:rPr>
        <w:t>ed</w:t>
      </w:r>
      <w:r w:rsidRPr="0F233ADF" w:rsidR="721EA17D">
        <w:rPr>
          <w:rFonts w:ascii="Times New Roman" w:hAnsi="Times New Roman" w:eastAsia="Times New Roman" w:cs="Times New Roman"/>
        </w:rPr>
        <w:t xml:space="preserve"> to the controller (in this case a </w:t>
      </w:r>
      <w:r w:rsidRPr="0F233ADF" w:rsidR="7EE05448">
        <w:rPr>
          <w:rFonts w:ascii="Times New Roman" w:hAnsi="Times New Roman" w:eastAsia="Times New Roman" w:cs="Times New Roman"/>
        </w:rPr>
        <w:t>virtual</w:t>
      </w:r>
      <w:r w:rsidRPr="0F233ADF" w:rsidR="721EA17D">
        <w:rPr>
          <w:rFonts w:ascii="Times New Roman" w:hAnsi="Times New Roman" w:eastAsia="Times New Roman" w:cs="Times New Roman"/>
        </w:rPr>
        <w:t xml:space="preserve"> controller for simulation of </w:t>
      </w:r>
      <w:proofErr w:type="spellStart"/>
      <w:r w:rsidRPr="0F233ADF" w:rsidR="721EA17D">
        <w:rPr>
          <w:rFonts w:ascii="Times New Roman" w:hAnsi="Times New Roman" w:eastAsia="Times New Roman" w:cs="Times New Roman"/>
          <w:i w:val="1"/>
          <w:iCs w:val="1"/>
        </w:rPr>
        <w:t>r_mini</w:t>
      </w:r>
      <w:proofErr w:type="spellEnd"/>
      <w:r w:rsidRPr="0F233ADF" w:rsidR="721EA17D">
        <w:rPr>
          <w:rFonts w:ascii="Times New Roman" w:hAnsi="Times New Roman" w:eastAsia="Times New Roman" w:cs="Times New Roman"/>
        </w:rPr>
        <w:t xml:space="preserve"> in the simulated environment). RRT </w:t>
      </w:r>
      <w:r w:rsidRPr="0F233ADF" w:rsidR="721EA17D">
        <w:rPr>
          <w:rFonts w:ascii="Times New Roman" w:hAnsi="Times New Roman" w:eastAsia="Times New Roman" w:cs="Times New Roman"/>
        </w:rPr>
        <w:t>requires</w:t>
      </w:r>
      <w:r w:rsidRPr="0F233ADF" w:rsidR="721EA17D">
        <w:rPr>
          <w:rFonts w:ascii="Times New Roman" w:hAnsi="Times New Roman" w:eastAsia="Times New Roman" w:cs="Times New Roman"/>
        </w:rPr>
        <w:t xml:space="preserve"> on average, 0.031 planning time while PRM </w:t>
      </w:r>
      <w:r w:rsidRPr="0F233ADF" w:rsidR="721EA17D">
        <w:rPr>
          <w:rFonts w:ascii="Times New Roman" w:hAnsi="Times New Roman" w:eastAsia="Times New Roman" w:cs="Times New Roman"/>
        </w:rPr>
        <w:t>requires</w:t>
      </w:r>
      <w:r w:rsidRPr="0F233ADF" w:rsidR="721EA17D">
        <w:rPr>
          <w:rFonts w:ascii="Times New Roman" w:hAnsi="Times New Roman" w:eastAsia="Times New Roman" w:cs="Times New Roman"/>
        </w:rPr>
        <w:t xml:space="preserve"> 0.035 planning time from the </w:t>
      </w:r>
      <w:r w:rsidRPr="0F233ADF" w:rsidR="721EA17D">
        <w:rPr>
          <w:rFonts w:ascii="Times New Roman" w:hAnsi="Times New Roman" w:eastAsia="Times New Roman" w:cs="Times New Roman"/>
        </w:rPr>
        <w:t>initial</w:t>
      </w:r>
      <w:r w:rsidRPr="0F233ADF" w:rsidR="721EA17D">
        <w:rPr>
          <w:rFonts w:ascii="Times New Roman" w:hAnsi="Times New Roman" w:eastAsia="Times New Roman" w:cs="Times New Roman"/>
        </w:rPr>
        <w:t xml:space="preserve"> pose to the goal pose when subjected to an obstacle </w:t>
      </w:r>
      <w:bookmarkStart w:name="_Int_0liMAwrz" w:id="1931238273"/>
      <w:r w:rsidRPr="0F233ADF" w:rsidR="598A52D3">
        <w:rPr>
          <w:rFonts w:ascii="Times New Roman" w:hAnsi="Times New Roman" w:eastAsia="Times New Roman" w:cs="Times New Roman"/>
        </w:rPr>
        <w:t>close</w:t>
      </w:r>
      <w:bookmarkEnd w:id="1931238273"/>
      <w:r w:rsidRPr="0F233ADF" w:rsidR="721EA17D">
        <w:rPr>
          <w:rFonts w:ascii="Times New Roman" w:hAnsi="Times New Roman" w:eastAsia="Times New Roman" w:cs="Times New Roman"/>
        </w:rPr>
        <w:t xml:space="preserve"> to the robot. Wei &amp; Ren </w:t>
      </w:r>
      <w:r w:rsidRPr="0F233ADF" w:rsidR="22EFB7F7">
        <w:rPr>
          <w:rFonts w:ascii="Times New Roman" w:hAnsi="Times New Roman" w:eastAsia="Times New Roman" w:cs="Times New Roman"/>
        </w:rPr>
        <w:t>[7</w:t>
      </w:r>
      <w:r w:rsidRPr="0F233ADF" w:rsidR="7881428D">
        <w:rPr>
          <w:rFonts w:ascii="Times New Roman" w:hAnsi="Times New Roman" w:eastAsia="Times New Roman" w:cs="Times New Roman"/>
        </w:rPr>
        <w:t>] explained</w:t>
      </w:r>
      <w:r w:rsidRPr="0F233ADF" w:rsidR="721EA17D">
        <w:rPr>
          <w:rFonts w:ascii="Times New Roman" w:hAnsi="Times New Roman" w:eastAsia="Times New Roman" w:cs="Times New Roman"/>
        </w:rPr>
        <w:t xml:space="preserve"> t</w:t>
      </w:r>
      <w:r w:rsidRPr="0F233ADF" w:rsidR="1F965E99">
        <w:rPr>
          <w:rFonts w:ascii="Times New Roman" w:hAnsi="Times New Roman" w:eastAsia="Times New Roman" w:cs="Times New Roman"/>
        </w:rPr>
        <w:t>hat t</w:t>
      </w:r>
      <w:r w:rsidRPr="0F233ADF" w:rsidR="721EA17D">
        <w:rPr>
          <w:rFonts w:ascii="Times New Roman" w:hAnsi="Times New Roman" w:eastAsia="Times New Roman" w:cs="Times New Roman"/>
        </w:rPr>
        <w:t xml:space="preserve">he improved RRT algorithms, such as the bi-RRT, and the RRT-connect, solve a query faster </w:t>
      </w:r>
      <w:r w:rsidRPr="0F233ADF" w:rsidR="721EA17D">
        <w:rPr>
          <w:rFonts w:ascii="Times New Roman" w:hAnsi="Times New Roman" w:eastAsia="Times New Roman" w:cs="Times New Roman"/>
        </w:rPr>
        <w:t xml:space="preserve">⁠. </w:t>
      </w:r>
      <w:r w:rsidRPr="0F233ADF" w:rsidR="721EA17D">
        <w:rPr>
          <w:rFonts w:ascii="Times New Roman" w:hAnsi="Times New Roman" w:eastAsia="Times New Roman" w:cs="Times New Roman"/>
        </w:rPr>
        <w:t>However, based on our benchmarking and in the case of this experimentation setup, vanilla RRT, or base-RRT, and PRM outperform</w:t>
      </w:r>
      <w:r w:rsidRPr="0F233ADF" w:rsidR="0BB855C3">
        <w:rPr>
          <w:rFonts w:ascii="Times New Roman" w:hAnsi="Times New Roman" w:eastAsia="Times New Roman" w:cs="Times New Roman"/>
        </w:rPr>
        <w:t>ed</w:t>
      </w:r>
      <w:r w:rsidRPr="0F233ADF" w:rsidR="721EA17D">
        <w:rPr>
          <w:rFonts w:ascii="Times New Roman" w:hAnsi="Times New Roman" w:eastAsia="Times New Roman" w:cs="Times New Roman"/>
        </w:rPr>
        <w:t xml:space="preserve"> their improved variants when completing the path query between </w:t>
      </w:r>
      <w:r w:rsidRPr="0F233ADF" w:rsidR="721EA17D">
        <w:rPr>
          <w:rFonts w:ascii="Times New Roman" w:hAnsi="Times New Roman" w:eastAsia="Times New Roman" w:cs="Times New Roman"/>
        </w:rPr>
        <w:t>an initial</w:t>
      </w:r>
      <w:r w:rsidRPr="0F233ADF" w:rsidR="721EA17D">
        <w:rPr>
          <w:rFonts w:ascii="Times New Roman" w:hAnsi="Times New Roman" w:eastAsia="Times New Roman" w:cs="Times New Roman"/>
        </w:rPr>
        <w:t xml:space="preserve"> pose and a goal pose. To that end, this research uses vanilla RRT as the scheme for the high-level local planner. This result helps us select the motion planner </w:t>
      </w:r>
      <w:r w:rsidRPr="0F233ADF" w:rsidR="27C3A10F">
        <w:rPr>
          <w:rFonts w:ascii="Times New Roman" w:hAnsi="Times New Roman" w:eastAsia="Times New Roman" w:cs="Times New Roman"/>
        </w:rPr>
        <w:t>for dynamic</w:t>
      </w:r>
      <w:r w:rsidRPr="0F233ADF" w:rsidR="721EA17D">
        <w:rPr>
          <w:rFonts w:ascii="Times New Roman" w:hAnsi="Times New Roman" w:eastAsia="Times New Roman" w:cs="Times New Roman"/>
        </w:rPr>
        <w:t xml:space="preserve"> obstacle avoidance</w:t>
      </w:r>
      <w:r w:rsidRPr="0F233ADF" w:rsidR="721EA17D">
        <w:rPr>
          <w:rFonts w:ascii="Times New Roman" w:hAnsi="Times New Roman" w:eastAsia="Times New Roman" w:cs="Times New Roman"/>
        </w:rPr>
        <w:t>.</w:t>
      </w:r>
    </w:p>
    <w:p xmlns:wp14="http://schemas.microsoft.com/office/word/2010/wordml" w14:paraId="248F2964" wp14:textId="77777777">
      <w:pPr>
        <w:pStyle w:val="Iiumjournal"/>
        <w:numPr>
          <w:ilvl w:val="1"/>
          <w:numId w:val="1"/>
        </w:numPr>
        <w:bidi w:val="0"/>
        <w:jc w:val="both"/>
        <w:textAlignment w:val="center"/>
        <w:rPr>
          <w:b/>
          <w:b/>
          <w:bCs/>
          <w:i w:val="false"/>
          <w:i w:val="false"/>
          <w:iCs w:val="false"/>
          <w:sz w:val="24"/>
          <w:szCs w:val="24"/>
        </w:rPr>
      </w:pPr>
      <w:r>
        <w:rPr>
          <w:b/>
          <w:bCs/>
          <w:i w:val="false"/>
          <w:iCs w:val="false"/>
          <w:sz w:val="24"/>
          <w:szCs w:val="24"/>
        </w:rPr>
        <w:t xml:space="preserve"> </w:t>
      </w:r>
      <w:r>
        <w:rPr>
          <w:b/>
          <w:bCs/>
          <w:i w:val="false"/>
          <w:iCs w:val="false"/>
          <w:sz w:val="24"/>
          <w:szCs w:val="24"/>
        </w:rPr>
        <w:t>The Performance of RRT on a Dynamic Environment</w:t>
      </w:r>
    </w:p>
    <w:p xmlns:wp14="http://schemas.microsoft.com/office/word/2010/wordml" w14:paraId="2421845F" wp14:textId="77777777">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t xml:space="preserve">Table 5: The simulated and hardware-connected result of the performance of RRT in a dynamic environment. NC stands for </w:t>
      </w:r>
      <w:r>
        <w:rPr>
          <w:b w:val="false"/>
          <w:bCs w:val="false"/>
          <w:i/>
          <w:iCs/>
          <w:sz w:val="24"/>
          <w:szCs w:val="24"/>
        </w:rPr>
        <w:t>No Collision</w:t>
      </w:r>
      <w:r>
        <w:rPr>
          <w:b w:val="false"/>
          <w:bCs w:val="false"/>
          <w:i w:val="false"/>
          <w:iCs w:val="false"/>
          <w:sz w:val="24"/>
          <w:szCs w:val="24"/>
        </w:rPr>
        <w:t xml:space="preserve"> after five minute runtime</w:t>
      </w:r>
    </w:p>
    <w:p xmlns:wp14="http://schemas.microsoft.com/office/word/2010/wordml" w14:paraId="3A0FF5F2" wp14:textId="77777777">
      <w:pPr>
        <w:pStyle w:val="Iiumjournal"/>
        <w:numPr>
          <w:ilvl w:val="0"/>
          <w:numId w:val="0"/>
        </w:numPr>
        <w:bidi w:val="0"/>
        <w:jc w:val="both"/>
        <w:textAlignment w:val="center"/>
        <w:rPr>
          <w:b w:val="false"/>
          <w:b w:val="false"/>
          <w:bCs w:val="false"/>
          <w:i w:val="false"/>
          <w:i w:val="false"/>
          <w:iCs w:val="false"/>
          <w:sz w:val="24"/>
          <w:szCs w:val="24"/>
        </w:rPr>
      </w:pPr>
      <w:r>
        <w:rPr>
          <w:b w:val="false"/>
          <w:bCs w:val="false"/>
          <w:i w:val="false"/>
          <w:iCs w:val="false"/>
          <w:sz w:val="24"/>
          <w:szCs w:val="24"/>
        </w:rPr>
        <w:drawing>
          <wp:inline xmlns:wp14="http://schemas.microsoft.com/office/word/2010/wordprocessingDrawing" distT="0" distB="0" distL="0" distR="0" wp14:anchorId="403E80D7" wp14:editId="7777777">
            <wp:extent cx="5731510" cy="1071245"/>
            <wp:effectExtent l="0" t="0" r="0" b="0"/>
            <wp:docPr id="9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 descr=""/>
                    <pic:cNvPicPr>
                      <a:picLocks noChangeAspect="1" noChangeArrowheads="1"/>
                    </pic:cNvPicPr>
                  </pic:nvPicPr>
                  <pic:blipFill>
                    <a:blip r:embed="rId165"/>
                    <a:stretch>
                      <a:fillRect/>
                    </a:stretch>
                  </pic:blipFill>
                  <pic:spPr bwMode="auto">
                    <a:xfrm>
                      <a:off x="0" y="0"/>
                      <a:ext cx="5731510" cy="1071245"/>
                    </a:xfrm>
                    <a:prstGeom prst="rect">
                      <a:avLst/>
                    </a:prstGeom>
                  </pic:spPr>
                </pic:pic>
              </a:graphicData>
            </a:graphic>
          </wp:inline>
        </w:drawing>
      </w:r>
    </w:p>
    <w:p xmlns:wp14="http://schemas.microsoft.com/office/word/2010/wordml" w:rsidP="0F233ADF" w14:paraId="1D71CA4A" wp14:textId="41772E03">
      <w:pPr>
        <w:pStyle w:val="Iiumjournal"/>
        <w:numPr>
          <w:numId w:val="0"/>
        </w:numPr>
        <w:bidi w:val="0"/>
        <w:ind w:left="0" w:firstLine="450"/>
        <w:jc w:val="both"/>
        <w:textAlignment w:val="center"/>
        <w:rPr>
          <w:b w:val="0"/>
          <w:b w:val="false"/>
          <w:bCs w:val="0"/>
          <w:i w:val="0"/>
          <w:i w:val="false"/>
          <w:iCs w:val="0"/>
          <w:sz w:val="24"/>
          <w:szCs w:val="24"/>
        </w:rPr>
      </w:pPr>
      <w:r w:rsidRPr="0F233ADF" w:rsidR="721EA17D">
        <w:rPr>
          <w:b w:val="0"/>
          <w:bCs w:val="0"/>
          <w:i w:val="0"/>
          <w:iCs w:val="0"/>
          <w:sz w:val="24"/>
          <w:szCs w:val="24"/>
        </w:rPr>
        <w:t>Table 5 shows the reco</w:t>
      </w:r>
      <w:r w:rsidRPr="0F233ADF" w:rsidR="362BA84A">
        <w:rPr>
          <w:b w:val="0"/>
          <w:bCs w:val="0"/>
          <w:i w:val="0"/>
          <w:iCs w:val="0"/>
          <w:sz w:val="24"/>
          <w:szCs w:val="24"/>
        </w:rPr>
        <w:t>r</w:t>
      </w:r>
      <w:r w:rsidRPr="0F233ADF" w:rsidR="721EA17D">
        <w:rPr>
          <w:b w:val="0"/>
          <w:bCs w:val="0"/>
          <w:i w:val="0"/>
          <w:iCs w:val="0"/>
          <w:sz w:val="24"/>
          <w:szCs w:val="24"/>
        </w:rPr>
        <w:t xml:space="preserve">ded time to </w:t>
      </w:r>
      <w:r w:rsidRPr="0F233ADF" w:rsidR="66A72E08">
        <w:rPr>
          <w:b w:val="0"/>
          <w:bCs w:val="0"/>
          <w:i w:val="0"/>
          <w:iCs w:val="0"/>
          <w:sz w:val="24"/>
          <w:szCs w:val="24"/>
        </w:rPr>
        <w:t xml:space="preserve">the </w:t>
      </w:r>
      <w:r w:rsidRPr="0F233ADF" w:rsidR="721EA17D">
        <w:rPr>
          <w:b w:val="0"/>
          <w:bCs w:val="0"/>
          <w:i w:val="0"/>
          <w:iCs w:val="0"/>
          <w:sz w:val="24"/>
          <w:szCs w:val="24"/>
        </w:rPr>
        <w:t xml:space="preserve">collision of 20 iterations. The average time to collision </w:t>
      </w:r>
      <w:r w:rsidRPr="0F233ADF" w:rsidR="65DF9652">
        <w:rPr>
          <w:b w:val="0"/>
          <w:bCs w:val="0"/>
          <w:i w:val="0"/>
          <w:iCs w:val="0"/>
          <w:sz w:val="24"/>
          <w:szCs w:val="24"/>
        </w:rPr>
        <w:t>was 40</w:t>
      </w:r>
      <w:r w:rsidRPr="0F233ADF" w:rsidR="721EA17D">
        <w:rPr>
          <w:b w:val="0"/>
          <w:bCs w:val="0"/>
          <w:i w:val="0"/>
          <w:iCs w:val="0"/>
          <w:sz w:val="24"/>
          <w:szCs w:val="24"/>
        </w:rPr>
        <w:t xml:space="preserve"> s. There </w:t>
      </w:r>
      <w:r w:rsidRPr="0F233ADF" w:rsidR="61D43BEA">
        <w:rPr>
          <w:b w:val="0"/>
          <w:bCs w:val="0"/>
          <w:i w:val="0"/>
          <w:iCs w:val="0"/>
          <w:sz w:val="24"/>
          <w:szCs w:val="24"/>
        </w:rPr>
        <w:t>were two</w:t>
      </w:r>
      <w:r w:rsidRPr="0F233ADF" w:rsidR="721EA17D">
        <w:rPr>
          <w:b w:val="0"/>
          <w:bCs w:val="0"/>
          <w:i w:val="0"/>
          <w:iCs w:val="0"/>
          <w:sz w:val="24"/>
          <w:szCs w:val="24"/>
        </w:rPr>
        <w:t xml:space="preserve"> iterations where </w:t>
      </w:r>
      <w:r w:rsidRPr="0F233ADF" w:rsidR="721EA17D">
        <w:rPr>
          <w:b w:val="0"/>
          <w:bCs w:val="0"/>
          <w:i w:val="0"/>
          <w:iCs w:val="0"/>
          <w:sz w:val="24"/>
          <w:szCs w:val="24"/>
        </w:rPr>
        <w:t>no</w:t>
      </w:r>
      <w:r w:rsidRPr="0F233ADF" w:rsidR="721EA17D">
        <w:rPr>
          <w:b w:val="0"/>
          <w:bCs w:val="0"/>
          <w:i w:val="0"/>
          <w:iCs w:val="0"/>
          <w:sz w:val="24"/>
          <w:szCs w:val="24"/>
        </w:rPr>
        <w:t xml:space="preserve"> collision </w:t>
      </w:r>
      <w:r w:rsidRPr="0F233ADF" w:rsidR="6357D7F9">
        <w:rPr>
          <w:b w:val="0"/>
          <w:bCs w:val="0"/>
          <w:i w:val="0"/>
          <w:iCs w:val="0"/>
          <w:sz w:val="24"/>
          <w:szCs w:val="24"/>
        </w:rPr>
        <w:t xml:space="preserve">was </w:t>
      </w:r>
      <w:r w:rsidRPr="0F233ADF" w:rsidR="721EA17D">
        <w:rPr>
          <w:b w:val="0"/>
          <w:bCs w:val="0"/>
          <w:i w:val="0"/>
          <w:iCs w:val="0"/>
          <w:sz w:val="24"/>
          <w:szCs w:val="24"/>
        </w:rPr>
        <w:t xml:space="preserve">recorded. This performance is subjected to </w:t>
      </w:r>
      <w:r w:rsidRPr="0F233ADF" w:rsidR="46AADE68">
        <w:rPr>
          <w:b w:val="0"/>
          <w:bCs w:val="0"/>
          <w:i w:val="0"/>
          <w:iCs w:val="0"/>
          <w:sz w:val="24"/>
          <w:szCs w:val="24"/>
        </w:rPr>
        <w:t>A</w:t>
      </w:r>
      <w:r w:rsidRPr="0F233ADF" w:rsidR="721EA17D">
        <w:rPr>
          <w:b w:val="0"/>
          <w:bCs w:val="0"/>
          <w:i w:val="0"/>
          <w:iCs w:val="0"/>
          <w:sz w:val="24"/>
          <w:szCs w:val="24"/>
        </w:rPr>
        <w:t>lgorithm 3, specifically in line 4 and line 7, when RRT is invoked. Within this call (refer Algorithm 2: line 1)</w:t>
      </w:r>
      <w:r w:rsidRPr="0F233ADF" w:rsidR="7714B3E3">
        <w:rPr>
          <w:b w:val="0"/>
          <w:bCs w:val="0"/>
          <w:i w:val="0"/>
          <w:iCs w:val="0"/>
          <w:sz w:val="24"/>
          <w:szCs w:val="24"/>
        </w:rPr>
        <w:t>,</w:t>
      </w:r>
      <w:r w:rsidRPr="0F233ADF" w:rsidR="721EA17D">
        <w:rPr>
          <w:b w:val="0"/>
          <w:bCs w:val="0"/>
          <w:i w:val="0"/>
          <w:iCs w:val="0"/>
          <w:sz w:val="24"/>
          <w:szCs w:val="24"/>
        </w:rPr>
        <w:t xml:space="preserve"> the random tree </w:t>
      </w:r>
      <w:r w:rsidRPr="0F233ADF" w:rsidR="1F2A1E15">
        <w:rPr>
          <w:b w:val="0"/>
          <w:bCs w:val="0"/>
          <w:i w:val="0"/>
          <w:iCs w:val="0"/>
          <w:sz w:val="24"/>
          <w:szCs w:val="24"/>
        </w:rPr>
        <w:t>initialization</w:t>
      </w:r>
      <w:r w:rsidRPr="0F233ADF" w:rsidR="721EA17D">
        <w:rPr>
          <w:b w:val="0"/>
          <w:bCs w:val="0"/>
          <w:i w:val="0"/>
          <w:iCs w:val="0"/>
          <w:sz w:val="24"/>
          <w:szCs w:val="24"/>
        </w:rPr>
        <w:t xml:space="preserve"> consider</w:t>
      </w:r>
      <w:r w:rsidRPr="0F233ADF" w:rsidR="7661DB28">
        <w:rPr>
          <w:b w:val="0"/>
          <w:bCs w:val="0"/>
          <w:i w:val="0"/>
          <w:iCs w:val="0"/>
          <w:sz w:val="24"/>
          <w:szCs w:val="24"/>
        </w:rPr>
        <w:t>s</w:t>
      </w:r>
      <w:r w:rsidRPr="0F233ADF" w:rsidR="721EA17D">
        <w:rPr>
          <w:b w:val="0"/>
          <w:bCs w:val="0"/>
          <w:i w:val="0"/>
          <w:iCs w:val="0"/>
          <w:sz w:val="24"/>
          <w:szCs w:val="24"/>
        </w:rPr>
        <w:t xml:space="preserve"> an obstacle map that is outdated</w:t>
      </w:r>
      <w:r w:rsidRPr="0F233ADF" w:rsidR="2786253D">
        <w:rPr>
          <w:b w:val="0"/>
          <w:bCs w:val="0"/>
          <w:i w:val="0"/>
          <w:iCs w:val="0"/>
          <w:sz w:val="24"/>
          <w:szCs w:val="24"/>
        </w:rPr>
        <w:t>,</w:t>
      </w:r>
      <w:r w:rsidRPr="0F233ADF" w:rsidR="721EA17D">
        <w:rPr>
          <w:b w:val="0"/>
          <w:bCs w:val="0"/>
          <w:i w:val="0"/>
          <w:iCs w:val="0"/>
          <w:sz w:val="24"/>
          <w:szCs w:val="24"/>
        </w:rPr>
        <w:t xml:space="preserve"> given the </w:t>
      </w:r>
      <w:r w:rsidRPr="0F233ADF" w:rsidR="18CD216D">
        <w:rPr>
          <w:b w:val="0"/>
          <w:bCs w:val="0"/>
          <w:i w:val="0"/>
          <w:iCs w:val="0"/>
          <w:sz w:val="24"/>
          <w:szCs w:val="24"/>
        </w:rPr>
        <w:t>cylinder</w:t>
      </w:r>
      <w:r w:rsidRPr="0F233ADF" w:rsidR="5A9CA4C4">
        <w:rPr>
          <w:b w:val="0"/>
          <w:bCs w:val="0"/>
          <w:i w:val="0"/>
          <w:iCs w:val="0"/>
          <w:sz w:val="24"/>
          <w:szCs w:val="24"/>
        </w:rPr>
        <w:t xml:space="preserve"> </w:t>
      </w:r>
      <w:r w:rsidRPr="0F233ADF" w:rsidR="721EA17D">
        <w:rPr>
          <w:b w:val="0"/>
          <w:bCs w:val="0"/>
          <w:i w:val="0"/>
          <w:iCs w:val="0"/>
          <w:sz w:val="24"/>
          <w:szCs w:val="24"/>
        </w:rPr>
        <w:t xml:space="preserve"> </w:t>
      </w:r>
      <w:r w:rsidRPr="0F233ADF" w:rsidR="721EA17D">
        <w:rPr>
          <w:b w:val="0"/>
          <w:bCs w:val="0"/>
          <w:i w:val="0"/>
          <w:iCs w:val="0"/>
          <w:sz w:val="24"/>
          <w:szCs w:val="24"/>
        </w:rPr>
        <w:t>moving further toward the manipulator when the RRT is executed. Within the RRT algorithm, there are no mechanism for the robot to stop or move at a lower rate to avoid the cylinder. Fig. 6 shows the sequence when the end-effector collide</w:t>
      </w:r>
      <w:r w:rsidRPr="0F233ADF" w:rsidR="4E004A6C">
        <w:rPr>
          <w:b w:val="0"/>
          <w:bCs w:val="0"/>
          <w:i w:val="0"/>
          <w:iCs w:val="0"/>
          <w:sz w:val="24"/>
          <w:szCs w:val="24"/>
        </w:rPr>
        <w:t>d</w:t>
      </w:r>
      <w:r w:rsidRPr="0F233ADF" w:rsidR="721EA17D">
        <w:rPr>
          <w:b w:val="0"/>
          <w:bCs w:val="0"/>
          <w:i w:val="0"/>
          <w:iCs w:val="0"/>
          <w:sz w:val="24"/>
          <w:szCs w:val="24"/>
        </w:rPr>
        <w:t xml:space="preserve"> with the cylinder. </w:t>
      </w:r>
    </w:p>
    <w:p xmlns:wp14="http://schemas.microsoft.com/office/word/2010/wordml" w:rsidP="0F233ADF" w14:paraId="38F8971A" wp14:textId="7528FCB7">
      <w:pPr>
        <w:pStyle w:val="Iiumjournal"/>
        <w:numPr>
          <w:numId w:val="0"/>
        </w:numPr>
        <w:bidi w:val="0"/>
        <w:ind w:left="0" w:firstLine="450"/>
        <w:jc w:val="both"/>
        <w:textAlignment w:val="center"/>
        <w:rPr>
          <w:b w:val="0"/>
          <w:b w:val="false"/>
          <w:bCs w:val="0"/>
          <w:i w:val="0"/>
          <w:i w:val="false"/>
          <w:iCs w:val="0"/>
          <w:sz w:val="24"/>
          <w:szCs w:val="24"/>
        </w:rPr>
      </w:pPr>
      <w:r w:rsidRPr="0F233ADF" w:rsidR="721EA17D">
        <w:rPr>
          <w:b w:val="0"/>
          <w:bCs w:val="0"/>
          <w:i w:val="0"/>
          <w:iCs w:val="0"/>
          <w:sz w:val="24"/>
          <w:szCs w:val="24"/>
        </w:rPr>
        <w:t xml:space="preserve">Despite the obstacle</w:t>
      </w:r>
      <w:r w:rsidRPr="0F233ADF" w:rsidR="721EA17D">
        <w:rPr>
          <w:b w:val="0"/>
          <w:bCs w:val="0"/>
          <w:i w:val="0"/>
          <w:iCs w:val="0"/>
          <w:sz w:val="24"/>
          <w:szCs w:val="24"/>
        </w:rPr>
        <w:t xml:space="preserve"> </w:t>
      </w:r>
      <w:r w:rsidRPr="0F233ADF" w:rsidR="019689E6">
        <w:rPr>
          <w:b w:val="0"/>
          <w:bCs w:val="0"/>
          <w:i w:val="0"/>
          <w:iCs w:val="0"/>
          <w:sz w:val="24"/>
          <w:szCs w:val="24"/>
        </w:rPr>
        <w:t xml:space="preserve">collision</w:t>
      </w:r>
      <w:r w:rsidRPr="0F233ADF" w:rsidR="721EA17D">
        <w:rPr>
          <w:b w:val="0"/>
          <w:bCs w:val="0"/>
          <w:i w:val="0"/>
          <w:iCs w:val="0"/>
          <w:sz w:val="24"/>
          <w:szCs w:val="24"/>
        </w:rPr>
        <w:t xml:space="preserve"> when the moving cylinder approaches the robot</w:t>
      </w:r>
      <w:r w:rsidRPr="0F233ADF" w:rsidR="629DFE35">
        <w:rPr>
          <w:b w:val="0"/>
          <w:bCs w:val="0"/>
          <w:i w:val="0"/>
          <w:iCs w:val="0"/>
          <w:sz w:val="24"/>
          <w:szCs w:val="24"/>
        </w:rPr>
        <w:t xml:space="preserve">,</w:t>
      </w:r>
      <w:r w:rsidRPr="0F233ADF" w:rsidR="721EA17D">
        <w:rPr>
          <w:b w:val="0"/>
          <w:bCs w:val="0"/>
          <w:i w:val="0"/>
          <w:iCs w:val="0"/>
          <w:sz w:val="24"/>
          <w:szCs w:val="24"/>
        </w:rPr>
        <w:t xml:space="preserve"> specifically when the centroid of the cylinder is nearing the </w:t>
      </w:r>
      <w:r w:rsidR="358D6F4B">
        <w:drawing>
          <wp:inline xmlns:wp14="http://schemas.microsoft.com/office/word/2010/wordprocessingDrawing" wp14:editId="5FFB21E4" wp14:anchorId="73EFA59F">
            <wp:extent cx="548005" cy="100965"/>
            <wp:effectExtent l="0" t="0" r="0" b="0"/>
            <wp:docPr id="91" name="Shape75" descr="12§display§x-axis§png§1200§FALSE§" title="TexMaths"/>
            <wp:cNvGraphicFramePr>
              <a:graphicFrameLocks/>
            </wp:cNvGraphicFramePr>
            <a:graphic>
              <a:graphicData uri="http://schemas.openxmlformats.org/drawingml/2006/picture">
                <pic:pic>
                  <pic:nvPicPr>
                    <pic:cNvPr id="0" name="Shape75"/>
                    <pic:cNvPicPr/>
                  </pic:nvPicPr>
                  <pic:blipFill>
                    <a:blip r:embed="R675b3be7d3f44925">
                      <a:extLst>
                        <a:ext xmlns:a="http://schemas.openxmlformats.org/drawingml/2006/main" uri="{28A0092B-C50C-407E-A947-70E740481C1C}">
                          <a14:useLocalDpi val="0"/>
                        </a:ext>
                      </a:extLst>
                    </a:blip>
                    <a:stretch>
                      <a:fillRect/>
                    </a:stretch>
                  </pic:blipFill>
                  <pic:spPr>
                    <a:xfrm rot="0" flipH="0" flipV="0">
                      <a:off x="0" y="0"/>
                      <a:ext cx="548005" cy="100965"/>
                    </a:xfrm>
                    <a:prstGeom prst="rect">
                      <a:avLst/>
                    </a:prstGeom>
                    <a:ln w="0"/>
                  </pic:spPr>
                </pic:pic>
              </a:graphicData>
            </a:graphic>
          </wp:inline>
        </w:drawing>
      </w:r>
      <w:r w:rsidRPr="0F233ADF" w:rsidR="721EA17D">
        <w:rPr>
          <w:b w:val="0"/>
          <w:bCs w:val="0"/>
          <w:i w:val="0"/>
          <w:iCs w:val="0"/>
          <w:sz w:val="24"/>
          <w:szCs w:val="24"/>
        </w:rPr>
        <w:t xml:space="preserve"> of the </w:t>
      </w:r>
      <w:r w:rsidR="358D6F4B">
        <w:drawing>
          <wp:inline xmlns:wp14="http://schemas.microsoft.com/office/word/2010/wordprocessingDrawing" wp14:editId="220C081D" wp14:anchorId="4C58BB2D">
            <wp:extent cx="403860" cy="90170"/>
            <wp:effectExtent l="0" t="0" r="0" b="0"/>
            <wp:docPr id="92" name="Shape76" descr="12§display§c_{initial}§png§1200§FALSE§" title="TexMaths"/>
            <wp:cNvGraphicFramePr>
              <a:graphicFrameLocks/>
            </wp:cNvGraphicFramePr>
            <a:graphic>
              <a:graphicData uri="http://schemas.openxmlformats.org/drawingml/2006/picture">
                <pic:pic>
                  <pic:nvPicPr>
                    <pic:cNvPr id="0" name="Shape76"/>
                    <pic:cNvPicPr/>
                  </pic:nvPicPr>
                  <pic:blipFill>
                    <a:blip r:embed="Rc135edc4f4394b1b">
                      <a:extLst>
                        <a:ext xmlns:a="http://schemas.openxmlformats.org/drawingml/2006/main" uri="{28A0092B-C50C-407E-A947-70E740481C1C}">
                          <a14:useLocalDpi val="0"/>
                        </a:ext>
                      </a:extLst>
                    </a:blip>
                    <a:stretch>
                      <a:fillRect/>
                    </a:stretch>
                  </pic:blipFill>
                  <pic:spPr>
                    <a:xfrm rot="0" flipH="0" flipV="0">
                      <a:off x="0" y="0"/>
                      <a:ext cx="403860" cy="90170"/>
                    </a:xfrm>
                    <a:prstGeom prst="rect">
                      <a:avLst/>
                    </a:prstGeom>
                    <a:ln w="0"/>
                  </pic:spPr>
                </pic:pic>
              </a:graphicData>
            </a:graphic>
          </wp:inline>
        </w:drawing>
      </w:r>
      <w:r w:rsidRPr="0F233ADF" w:rsidR="721EA17D">
        <w:rPr>
          <w:b w:val="0"/>
          <w:bCs w:val="0"/>
          <w:i w:val="0"/>
          <w:iCs w:val="0"/>
          <w:sz w:val="24"/>
          <w:szCs w:val="24"/>
        </w:rPr>
        <w:t xml:space="preserve"> and </w:t>
      </w:r>
      <w:r w:rsidR="358D6F4B">
        <w:drawing>
          <wp:inline xmlns:wp14="http://schemas.microsoft.com/office/word/2010/wordprocessingDrawing" wp14:editId="7E4256B7" wp14:anchorId="53C5127C">
            <wp:extent cx="278765" cy="110490"/>
            <wp:effectExtent l="0" t="0" r="0" b="0"/>
            <wp:docPr id="93" name="Shape77" descr="12§display§c_{goal}§png§1200§FALSE§" title="TexMaths"/>
            <wp:cNvGraphicFramePr>
              <a:graphicFrameLocks/>
            </wp:cNvGraphicFramePr>
            <a:graphic>
              <a:graphicData uri="http://schemas.openxmlformats.org/drawingml/2006/picture">
                <pic:pic>
                  <pic:nvPicPr>
                    <pic:cNvPr id="0" name="Shape77"/>
                    <pic:cNvPicPr/>
                  </pic:nvPicPr>
                  <pic:blipFill>
                    <a:blip r:embed="R2f96f459bb1b40a5">
                      <a:extLst>
                        <a:ext xmlns:a="http://schemas.openxmlformats.org/drawingml/2006/main" uri="{28A0092B-C50C-407E-A947-70E740481C1C}">
                          <a14:useLocalDpi val="0"/>
                        </a:ext>
                      </a:extLst>
                    </a:blip>
                    <a:stretch>
                      <a:fillRect/>
                    </a:stretch>
                  </pic:blipFill>
                  <pic:spPr>
                    <a:xfrm rot="0" flipH="0" flipV="0">
                      <a:off x="0" y="0"/>
                      <a:ext cx="278765" cy="110490"/>
                    </a:xfrm>
                    <a:prstGeom prst="rect">
                      <a:avLst/>
                    </a:prstGeom>
                    <a:ln w="0"/>
                  </pic:spPr>
                </pic:pic>
              </a:graphicData>
            </a:graphic>
          </wp:inline>
        </w:drawing>
      </w:r>
      <w:r w:rsidRPr="0F233ADF" w:rsidR="721EA17D">
        <w:rPr>
          <w:b w:val="0"/>
          <w:bCs w:val="0"/>
          <w:i w:val="0"/>
          <w:iCs w:val="0"/>
          <w:sz w:val="24"/>
          <w:szCs w:val="24"/>
        </w:rPr>
        <w:t xml:space="preserve">, the planner </w:t>
      </w:r>
      <w:r w:rsidRPr="0F233ADF" w:rsidR="7957C285">
        <w:rPr>
          <w:b w:val="0"/>
          <w:bCs w:val="0"/>
          <w:i w:val="0"/>
          <w:iCs w:val="0"/>
          <w:sz w:val="24"/>
          <w:szCs w:val="24"/>
        </w:rPr>
        <w:t xml:space="preserve">reacts to</w:t>
      </w:r>
      <w:bookmarkStart w:name="_Int_B2y1efAs" w:id="2070333007"/>
      <w:r w:rsidRPr="0F233ADF" w:rsidR="721EA17D">
        <w:rPr>
          <w:b w:val="0"/>
          <w:bCs w:val="0"/>
          <w:i w:val="0"/>
          <w:iCs w:val="0"/>
          <w:sz w:val="24"/>
          <w:szCs w:val="24"/>
        </w:rPr>
        <w:t xml:space="preserve"> </w:t>
      </w:r>
      <w:bookmarkEnd w:id="2070333007"/>
      <w:r w:rsidRPr="0F233ADF" w:rsidR="721EA17D">
        <w:rPr>
          <w:b w:val="0"/>
          <w:bCs w:val="0"/>
          <w:i w:val="0"/>
          <w:iCs w:val="0"/>
          <w:sz w:val="24"/>
          <w:szCs w:val="24"/>
        </w:rPr>
        <w:t xml:space="preserve">the obstacles </w:t>
      </w:r>
      <w:r w:rsidRPr="0F233ADF" w:rsidR="721EA17D">
        <w:rPr>
          <w:b w:val="0"/>
          <w:bCs w:val="0"/>
          <w:i w:val="0"/>
          <w:iCs w:val="0"/>
          <w:sz w:val="24"/>
          <w:szCs w:val="24"/>
        </w:rPr>
        <w:t xml:space="preserve">when </w:t>
      </w:r>
      <w:r w:rsidRPr="0F233ADF" w:rsidR="721EA17D">
        <w:rPr>
          <w:b w:val="0"/>
          <w:bCs w:val="0"/>
          <w:i w:val="0"/>
          <w:iCs w:val="0"/>
          <w:sz w:val="24"/>
          <w:szCs w:val="24"/>
        </w:rPr>
        <w:t xml:space="preserve"> lines</w:t>
      </w:r>
      <w:r w:rsidRPr="0F233ADF" w:rsidR="721EA17D">
        <w:rPr>
          <w:b w:val="0"/>
          <w:bCs w:val="0"/>
          <w:i w:val="0"/>
          <w:iCs w:val="0"/>
          <w:sz w:val="24"/>
          <w:szCs w:val="24"/>
        </w:rPr>
        <w:t xml:space="preserve"> 4 and 7 in Algorithm 3 </w:t>
      </w:r>
      <w:r w:rsidRPr="0F233ADF" w:rsidR="4BB1AD1B">
        <w:rPr>
          <w:b w:val="0"/>
          <w:bCs w:val="0"/>
          <w:i w:val="0"/>
          <w:iCs w:val="0"/>
          <w:sz w:val="24"/>
          <w:szCs w:val="24"/>
        </w:rPr>
        <w:t xml:space="preserve">are </w:t>
      </w:r>
      <w:r w:rsidRPr="0F233ADF" w:rsidR="721EA17D">
        <w:rPr>
          <w:b w:val="0"/>
          <w:bCs w:val="0"/>
          <w:i w:val="0"/>
          <w:iCs w:val="0"/>
          <w:sz w:val="24"/>
          <w:szCs w:val="24"/>
        </w:rPr>
        <w:t xml:space="preserve">invoked</w:t>
      </w:r>
      <w:r w:rsidRPr="0F233ADF" w:rsidR="6BCFFAA4">
        <w:rPr>
          <w:b w:val="0"/>
          <w:bCs w:val="0"/>
          <w:i w:val="0"/>
          <w:iCs w:val="0"/>
          <w:sz w:val="24"/>
          <w:szCs w:val="24"/>
        </w:rPr>
        <w:t xml:space="preserve"> by attempting to move around the cylinder</w:t>
      </w:r>
      <w:r w:rsidRPr="0F233ADF" w:rsidR="721EA17D">
        <w:rPr>
          <w:b w:val="0"/>
          <w:bCs w:val="0"/>
          <w:i w:val="0"/>
          <w:iCs w:val="0"/>
          <w:sz w:val="24"/>
          <w:szCs w:val="24"/>
        </w:rPr>
        <w:t xml:space="preserve">. </w:t>
      </w:r>
    </w:p>
    <w:p xmlns:wp14="http://schemas.microsoft.com/office/word/2010/wordml" w:rsidP="0F233ADF" w14:paraId="6B23E978" wp14:textId="4D758D3C">
      <w:pPr>
        <w:pStyle w:val="Iiumjournal"/>
        <w:numPr>
          <w:numId w:val="0"/>
        </w:numPr>
        <w:bidi w:val="0"/>
        <w:ind w:left="0" w:firstLine="450"/>
        <w:jc w:val="both"/>
        <w:textAlignment w:val="center"/>
        <w:rPr>
          <w:b w:val="0"/>
          <w:b w:val="false"/>
          <w:bCs w:val="0"/>
          <w:i w:val="0"/>
          <w:i w:val="false"/>
          <w:iCs w:val="0"/>
          <w:sz w:val="24"/>
          <w:szCs w:val="24"/>
        </w:rPr>
      </w:pPr>
      <w:r w:rsidRPr="0F233ADF" w:rsidR="721EA17D">
        <w:rPr>
          <w:b w:val="0"/>
          <w:bCs w:val="0"/>
          <w:i w:val="0"/>
          <w:iCs w:val="0"/>
          <w:sz w:val="24"/>
          <w:szCs w:val="24"/>
        </w:rPr>
        <w:t xml:space="preserve">The planner shows reactive behavior </w:t>
      </w:r>
      <w:r w:rsidRPr="0F233ADF" w:rsidR="0F948643">
        <w:rPr>
          <w:b w:val="0"/>
          <w:bCs w:val="0"/>
          <w:i w:val="0"/>
          <w:iCs w:val="0"/>
          <w:sz w:val="24"/>
          <w:szCs w:val="24"/>
        </w:rPr>
        <w:t>(local</w:t>
      </w:r>
      <w:r w:rsidRPr="0F233ADF" w:rsidR="0C6A7945">
        <w:rPr>
          <w:b w:val="0"/>
          <w:bCs w:val="0"/>
          <w:i w:val="0"/>
          <w:iCs w:val="0"/>
          <w:sz w:val="24"/>
          <w:szCs w:val="24"/>
        </w:rPr>
        <w:t xml:space="preserve"> </w:t>
      </w:r>
      <w:r w:rsidRPr="0F233ADF" w:rsidR="0F948643">
        <w:rPr>
          <w:b w:val="0"/>
          <w:bCs w:val="0"/>
          <w:i w:val="0"/>
          <w:iCs w:val="0"/>
          <w:sz w:val="24"/>
          <w:szCs w:val="24"/>
        </w:rPr>
        <w:t xml:space="preserve">planning) </w:t>
      </w:r>
      <w:r w:rsidRPr="0F233ADF" w:rsidR="721EA17D">
        <w:rPr>
          <w:b w:val="0"/>
          <w:bCs w:val="0"/>
          <w:i w:val="0"/>
          <w:iCs w:val="0"/>
          <w:sz w:val="24"/>
          <w:szCs w:val="24"/>
        </w:rPr>
        <w:t xml:space="preserve">when the cyclical space is </w:t>
      </w:r>
      <w:r w:rsidRPr="0F233ADF" w:rsidR="5EF309DE">
        <w:rPr>
          <w:b w:val="0"/>
          <w:bCs w:val="0"/>
          <w:i w:val="0"/>
          <w:iCs w:val="0"/>
          <w:sz w:val="24"/>
          <w:szCs w:val="24"/>
        </w:rPr>
        <w:t>initialized via</w:t>
      </w:r>
      <w:r w:rsidRPr="0F233ADF" w:rsidR="721EA17D">
        <w:rPr>
          <w:b w:val="0"/>
          <w:bCs w:val="0"/>
          <w:i w:val="0"/>
          <w:iCs w:val="0"/>
          <w:sz w:val="24"/>
          <w:szCs w:val="24"/>
        </w:rPr>
        <w:t xml:space="preserve"> Algorithm 3. Fig. (7) illustrates such behavior in the simulated environment, and Fig. (8) shows the same behavior in the hardware reiteration of the experimentation. The reactive behavior is illustrated in Fig. (9), </w:t>
      </w:r>
      <w:r w:rsidRPr="0F233ADF" w:rsidR="721EA17D">
        <w:rPr>
          <w:b w:val="0"/>
          <w:bCs w:val="0"/>
          <w:i w:val="0"/>
          <w:iCs w:val="0"/>
          <w:sz w:val="24"/>
          <w:szCs w:val="24"/>
        </w:rPr>
        <w:t xml:space="preserve">where  </w:t>
      </w:r>
      <w:r w:rsidRPr="0F233ADF" w:rsidR="721EA17D">
        <w:rPr>
          <w:b w:val="0"/>
          <w:bCs w:val="0"/>
          <w:i w:val="0"/>
          <w:iCs w:val="0"/>
          <w:sz w:val="24"/>
          <w:szCs w:val="24"/>
        </w:rPr>
        <w:t xml:space="preserve">change </w:t>
      </w:r>
      <w:r w:rsidRPr="0F233ADF" w:rsidR="44A6A66B">
        <w:rPr>
          <w:b w:val="0"/>
          <w:bCs w:val="0"/>
          <w:i w:val="0"/>
          <w:iCs w:val="0"/>
          <w:sz w:val="24"/>
          <w:szCs w:val="24"/>
        </w:rPr>
        <w:t xml:space="preserve">we </w:t>
      </w:r>
      <w:r w:rsidRPr="0F233ADF" w:rsidR="44A6A66B">
        <w:rPr>
          <w:b w:val="0"/>
          <w:bCs w:val="0"/>
          <w:i w:val="0"/>
          <w:iCs w:val="0"/>
          <w:sz w:val="24"/>
          <w:szCs w:val="24"/>
        </w:rPr>
        <w:t>observed</w:t>
      </w:r>
      <w:r w:rsidRPr="0F233ADF" w:rsidR="44A6A66B">
        <w:rPr>
          <w:b w:val="0"/>
          <w:bCs w:val="0"/>
          <w:i w:val="0"/>
          <w:iCs w:val="0"/>
          <w:sz w:val="24"/>
          <w:szCs w:val="24"/>
        </w:rPr>
        <w:t xml:space="preserve"> changes in movement range and a </w:t>
      </w:r>
      <w:r w:rsidRPr="0F233ADF" w:rsidR="7AFC67F6">
        <w:rPr>
          <w:b w:val="0"/>
          <w:bCs w:val="0"/>
          <w:i w:val="0"/>
          <w:iCs w:val="0"/>
          <w:sz w:val="24"/>
          <w:szCs w:val="24"/>
        </w:rPr>
        <w:t xml:space="preserve">range </w:t>
      </w:r>
      <w:r w:rsidRPr="0F233ADF" w:rsidR="24FA4CEA">
        <w:rPr>
          <w:b w:val="0"/>
          <w:bCs w:val="0"/>
          <w:i w:val="0"/>
          <w:iCs w:val="0"/>
          <w:sz w:val="24"/>
          <w:szCs w:val="24"/>
        </w:rPr>
        <w:t>in movement rate</w:t>
      </w:r>
      <w:r w:rsidRPr="0F233ADF" w:rsidR="721EA17D">
        <w:rPr>
          <w:b w:val="0"/>
          <w:bCs w:val="0"/>
          <w:i w:val="0"/>
          <w:iCs w:val="0"/>
          <w:sz w:val="24"/>
          <w:szCs w:val="24"/>
        </w:rPr>
        <w:t xml:space="preserve">. </w:t>
      </w:r>
    </w:p>
    <w:p xmlns:wp14="http://schemas.microsoft.com/office/word/2010/wordml" w:rsidP="789FDBD3" w14:paraId="2A1A29D8" wp14:textId="55999D8E">
      <w:pPr>
        <w:pStyle w:val="Iiumjournal"/>
        <w:numPr>
          <w:numId w:val="0"/>
        </w:numPr>
        <w:bidi w:val="0"/>
        <w:ind w:left="0" w:firstLine="450"/>
        <w:jc w:val="both"/>
        <w:textAlignment w:val="center"/>
      </w:pPr>
      <w:r w:rsidRPr="358D6F4B" w:rsidR="721EA17D">
        <w:rPr>
          <w:b w:val="0"/>
          <w:bCs w:val="0"/>
          <w:i w:val="0"/>
          <w:iCs w:val="0"/>
          <w:sz w:val="24"/>
          <w:szCs w:val="24"/>
        </w:rPr>
        <w:t xml:space="preserve">No significant changes are </w:t>
      </w:r>
      <w:r w:rsidRPr="358D6F4B" w:rsidR="721EA17D">
        <w:rPr>
          <w:b w:val="0"/>
          <w:bCs w:val="0"/>
          <w:i w:val="0"/>
          <w:iCs w:val="0"/>
          <w:sz w:val="24"/>
          <w:szCs w:val="24"/>
        </w:rPr>
        <w:t>observed</w:t>
      </w:r>
      <w:r w:rsidRPr="358D6F4B" w:rsidR="721EA17D">
        <w:rPr>
          <w:b w:val="0"/>
          <w:bCs w:val="0"/>
          <w:i w:val="0"/>
          <w:iCs w:val="0"/>
          <w:sz w:val="24"/>
          <w:szCs w:val="24"/>
        </w:rPr>
        <w:t xml:space="preserve"> for </w:t>
      </w:r>
      <w:r w:rsidR="358D6F4B">
        <w:drawing>
          <wp:inline xmlns:wp14="http://schemas.microsoft.com/office/word/2010/wordprocessingDrawing" wp14:editId="6112FAB4" wp14:anchorId="3FD57E58">
            <wp:extent cx="399415" cy="129540"/>
            <wp:effectExtent l="0" t="0" r="0" b="0"/>
            <wp:docPr id="94" name="Shape78" descr="12§display§joint_4§png§1200§FALSE§" title="TexMaths"/>
            <wp:cNvGraphicFramePr>
              <a:graphicFrameLocks/>
            </wp:cNvGraphicFramePr>
            <a:graphic>
              <a:graphicData uri="http://schemas.openxmlformats.org/drawingml/2006/picture">
                <pic:pic>
                  <pic:nvPicPr>
                    <pic:cNvPr id="0" name="Shape78"/>
                    <pic:cNvPicPr/>
                  </pic:nvPicPr>
                  <pic:blipFill>
                    <a:blip r:embed="Rb49d1338d3514fe9">
                      <a:extLst>
                        <a:ext xmlns:a="http://schemas.openxmlformats.org/drawingml/2006/main" uri="{28A0092B-C50C-407E-A947-70E740481C1C}">
                          <a14:useLocalDpi val="0"/>
                        </a:ext>
                      </a:extLst>
                    </a:blip>
                    <a:stretch>
                      <a:fillRect/>
                    </a:stretch>
                  </pic:blipFill>
                  <pic:spPr>
                    <a:xfrm rot="0" flipH="0" flipV="0">
                      <a:off x="0" y="0"/>
                      <a:ext cx="399415" cy="129540"/>
                    </a:xfrm>
                    <a:prstGeom prst="rect">
                      <a:avLst/>
                    </a:prstGeom>
                    <a:ln w="0"/>
                  </pic:spPr>
                </pic:pic>
              </a:graphicData>
            </a:graphic>
          </wp:inline>
        </w:drawing>
      </w:r>
      <w:r w:rsidRPr="358D6F4B" w:rsidR="721EA17D">
        <w:rPr>
          <w:b w:val="0"/>
          <w:bCs w:val="0"/>
          <w:i w:val="0"/>
          <w:iCs w:val="0"/>
          <w:sz w:val="24"/>
          <w:szCs w:val="24"/>
        </w:rPr>
        <w:t xml:space="preserve">, </w:t>
      </w:r>
      <w:r w:rsidR="358D6F4B">
        <w:drawing>
          <wp:inline xmlns:wp14="http://schemas.microsoft.com/office/word/2010/wordprocessingDrawing" wp14:editId="16B72732" wp14:anchorId="1A93E188">
            <wp:extent cx="396240" cy="129540"/>
            <wp:effectExtent l="0" t="0" r="0" b="0"/>
            <wp:docPr id="95" name="Shape79" descr="12§display§joint_5§png§1200§FALSE§" title="TexMaths"/>
            <wp:cNvGraphicFramePr>
              <a:graphicFrameLocks/>
            </wp:cNvGraphicFramePr>
            <a:graphic>
              <a:graphicData uri="http://schemas.openxmlformats.org/drawingml/2006/picture">
                <pic:pic>
                  <pic:nvPicPr>
                    <pic:cNvPr id="0" name="Shape79"/>
                    <pic:cNvPicPr/>
                  </pic:nvPicPr>
                  <pic:blipFill>
                    <a:blip r:embed="Rf06d79d4145343a5">
                      <a:extLst>
                        <a:ext xmlns:a="http://schemas.openxmlformats.org/drawingml/2006/main" uri="{28A0092B-C50C-407E-A947-70E740481C1C}">
                          <a14:useLocalDpi val="0"/>
                        </a:ext>
                      </a:extLst>
                    </a:blip>
                    <a:stretch>
                      <a:fillRect/>
                    </a:stretch>
                  </pic:blipFill>
                  <pic:spPr>
                    <a:xfrm rot="0" flipH="0" flipV="0">
                      <a:off x="0" y="0"/>
                      <a:ext cx="396240" cy="129540"/>
                    </a:xfrm>
                    <a:prstGeom prst="rect">
                      <a:avLst/>
                    </a:prstGeom>
                    <a:ln w="0"/>
                  </pic:spPr>
                </pic:pic>
              </a:graphicData>
            </a:graphic>
          </wp:inline>
        </w:drawing>
      </w:r>
      <w:r w:rsidRPr="358D6F4B" w:rsidR="721EA17D">
        <w:rPr>
          <w:b w:val="0"/>
          <w:bCs w:val="0"/>
          <w:i w:val="0"/>
          <w:iCs w:val="0"/>
          <w:sz w:val="24"/>
          <w:szCs w:val="24"/>
        </w:rPr>
        <w:t xml:space="preserve"> and </w:t>
      </w:r>
      <w:r w:rsidR="358D6F4B">
        <w:drawing>
          <wp:inline xmlns:wp14="http://schemas.microsoft.com/office/word/2010/wordprocessingDrawing" wp14:editId="1F9C2CBC" wp14:anchorId="2081A200">
            <wp:extent cx="397510" cy="129540"/>
            <wp:effectExtent l="0" t="0" r="0" b="0"/>
            <wp:docPr id="96" name="Shape80" descr="12§display§joint_6§png§1200§FALSE§" title="TexMaths"/>
            <wp:cNvGraphicFramePr>
              <a:graphicFrameLocks/>
            </wp:cNvGraphicFramePr>
            <a:graphic>
              <a:graphicData uri="http://schemas.openxmlformats.org/drawingml/2006/picture">
                <pic:pic>
                  <pic:nvPicPr>
                    <pic:cNvPr id="0" name="Shape80"/>
                    <pic:cNvPicPr/>
                  </pic:nvPicPr>
                  <pic:blipFill>
                    <a:blip r:embed="R4ffbc6db016c4dc1">
                      <a:extLst>
                        <a:ext xmlns:a="http://schemas.openxmlformats.org/drawingml/2006/main" uri="{28A0092B-C50C-407E-A947-70E740481C1C}">
                          <a14:useLocalDpi val="0"/>
                        </a:ext>
                      </a:extLst>
                    </a:blip>
                    <a:stretch>
                      <a:fillRect/>
                    </a:stretch>
                  </pic:blipFill>
                  <pic:spPr>
                    <a:xfrm rot="0" flipH="0" flipV="0">
                      <a:off x="0" y="0"/>
                      <a:ext cx="397510" cy="129540"/>
                    </a:xfrm>
                    <a:prstGeom prst="rect">
                      <a:avLst/>
                    </a:prstGeom>
                    <a:ln w="0"/>
                  </pic:spPr>
                </pic:pic>
              </a:graphicData>
            </a:graphic>
          </wp:inline>
        </w:drawing>
      </w:r>
      <w:r w:rsidRPr="358D6F4B" w:rsidR="721EA17D">
        <w:rPr>
          <w:b w:val="0"/>
          <w:bCs w:val="0"/>
          <w:i w:val="0"/>
          <w:iCs w:val="0"/>
          <w:sz w:val="24"/>
          <w:szCs w:val="24"/>
        </w:rPr>
        <w:t xml:space="preserve">. This is the implication of the Pieper-condition manipulator design </w:t>
      </w:r>
      <w:proofErr w:type="gramStart"/>
      <w:r w:rsidRPr="358D6F4B" w:rsidR="721EA17D">
        <w:rPr>
          <w:b w:val="0"/>
          <w:bCs w:val="0"/>
          <w:i w:val="0"/>
          <w:iCs w:val="0"/>
          <w:sz w:val="24"/>
          <w:szCs w:val="24"/>
        </w:rPr>
        <w:t>where</w:t>
      </w:r>
      <w:proofErr w:type="gramEnd"/>
      <w:r w:rsidRPr="358D6F4B" w:rsidR="721EA17D">
        <w:rPr>
          <w:b w:val="0"/>
          <w:bCs w:val="0"/>
          <w:i w:val="0"/>
          <w:iCs w:val="0"/>
          <w:sz w:val="24"/>
          <w:szCs w:val="24"/>
        </w:rPr>
        <w:t xml:space="preserve">, none of the </w:t>
      </w:r>
      <w:r w:rsidR="358D6F4B">
        <w:drawing>
          <wp:inline xmlns:wp14="http://schemas.microsoft.com/office/word/2010/wordprocessingDrawing" wp14:editId="522A65A2" wp14:anchorId="13CA21B1">
            <wp:extent cx="536575" cy="100965"/>
            <wp:effectExtent l="0" t="0" r="0" b="0"/>
            <wp:docPr id="97" name="Shape81" descr="12§display§z-axis§png§1200§FALSE§" title="TexMaths"/>
            <wp:cNvGraphicFramePr>
              <a:graphicFrameLocks/>
            </wp:cNvGraphicFramePr>
            <a:graphic>
              <a:graphicData uri="http://schemas.openxmlformats.org/drawingml/2006/picture">
                <pic:pic>
                  <pic:nvPicPr>
                    <pic:cNvPr id="0" name="Shape81"/>
                    <pic:cNvPicPr/>
                  </pic:nvPicPr>
                  <pic:blipFill>
                    <a:blip r:embed="Rd00df83737b3420a">
                      <a:extLst>
                        <a:ext xmlns:a="http://schemas.openxmlformats.org/drawingml/2006/main" uri="{28A0092B-C50C-407E-A947-70E740481C1C}">
                          <a14:useLocalDpi val="0"/>
                        </a:ext>
                      </a:extLst>
                    </a:blip>
                    <a:stretch>
                      <a:fillRect/>
                    </a:stretch>
                  </pic:blipFill>
                  <pic:spPr>
                    <a:xfrm rot="0" flipH="0" flipV="0">
                      <a:off x="0" y="0"/>
                      <a:ext cx="536575" cy="100965"/>
                    </a:xfrm>
                    <a:prstGeom prst="rect">
                      <a:avLst/>
                    </a:prstGeom>
                    <a:ln w="0"/>
                  </pic:spPr>
                </pic:pic>
              </a:graphicData>
            </a:graphic>
          </wp:inline>
        </w:drawing>
      </w:r>
      <w:r w:rsidRPr="358D6F4B" w:rsidR="721EA17D">
        <w:rPr>
          <w:b w:val="0"/>
          <w:bCs w:val="0"/>
          <w:i w:val="0"/>
          <w:iCs w:val="0"/>
          <w:sz w:val="24"/>
          <w:szCs w:val="24"/>
        </w:rPr>
        <w:t xml:space="preserve"> from the first three joints shares the same crossing point, which suggest the actuation on these joints are not a linear transformation as the case for affine translation. Due to the offset (affine transformation) of the joints' axis of rotation, there is a bijection mapping of these joints to the task-space specifically reserved for translation changes in space. </w:t>
      </w:r>
      <w:r w:rsidRPr="358D6F4B" w:rsidR="721EA17D">
        <w:rPr>
          <w:b w:val="0"/>
          <w:bCs w:val="0"/>
          <w:i w:val="0"/>
          <w:iCs w:val="0"/>
          <w:sz w:val="24"/>
          <w:szCs w:val="24"/>
        </w:rPr>
        <w:t>Also</w:t>
      </w:r>
      <w:ins w:author="Guest User" w:date="2022-11-03T01:37:29.777Z" w:id="103791866">
        <w:r w:rsidRPr="358D6F4B" w:rsidR="4C8A2CEB">
          <w:rPr>
            <w:b w:val="0"/>
            <w:bCs w:val="0"/>
            <w:i w:val="0"/>
            <w:iCs w:val="0"/>
            <w:sz w:val="24"/>
            <w:szCs w:val="24"/>
          </w:rPr>
          <w:t>,</w:t>
        </w:r>
      </w:ins>
      <w:r w:rsidRPr="358D6F4B" w:rsidR="721EA17D">
        <w:rPr>
          <w:b w:val="0"/>
          <w:bCs w:val="0"/>
          <w:i w:val="0"/>
          <w:iCs w:val="0"/>
          <w:sz w:val="24"/>
          <w:szCs w:val="24"/>
        </w:rPr>
        <w:t xml:space="preserve"> changes are </w:t>
      </w:r>
      <w:r w:rsidRPr="358D6F4B" w:rsidR="721EA17D">
        <w:rPr>
          <w:b w:val="0"/>
          <w:bCs w:val="0"/>
          <w:i w:val="0"/>
          <w:iCs w:val="0"/>
          <w:sz w:val="24"/>
          <w:szCs w:val="24"/>
        </w:rPr>
        <w:t xml:space="preserve"> </w:t>
      </w:r>
      <w:r w:rsidRPr="358D6F4B" w:rsidR="721EA17D">
        <w:rPr>
          <w:b w:val="0"/>
          <w:bCs w:val="0"/>
          <w:i w:val="0"/>
          <w:iCs w:val="0"/>
          <w:sz w:val="24"/>
          <w:szCs w:val="24"/>
        </w:rPr>
        <w:t>observed</w:t>
      </w:r>
      <w:r w:rsidRPr="358D6F4B" w:rsidR="721EA17D">
        <w:rPr>
          <w:b w:val="0"/>
          <w:bCs w:val="0"/>
          <w:i w:val="0"/>
          <w:iCs w:val="0"/>
          <w:sz w:val="24"/>
          <w:szCs w:val="24"/>
        </w:rPr>
        <w:t xml:space="preserve"> </w:t>
      </w:r>
      <w:r w:rsidRPr="358D6F4B" w:rsidR="4D3C7C34">
        <w:rPr>
          <w:b w:val="0"/>
          <w:bCs w:val="0"/>
          <w:i w:val="0"/>
          <w:iCs w:val="0"/>
          <w:sz w:val="24"/>
          <w:szCs w:val="24"/>
        </w:rPr>
        <w:t xml:space="preserve">in </w:t>
      </w:r>
      <w:r w:rsidRPr="358D6F4B" w:rsidR="721EA17D">
        <w:rPr>
          <w:b w:val="0"/>
          <w:bCs w:val="0"/>
          <w:i w:val="0"/>
          <w:iCs w:val="0"/>
          <w:sz w:val="24"/>
          <w:szCs w:val="24"/>
        </w:rPr>
        <w:t xml:space="preserve"> the orientation of the frame attached to the end-effector, however, there </w:t>
      </w:r>
      <w:r w:rsidRPr="358D6F4B" w:rsidR="41B01F68">
        <w:rPr>
          <w:b w:val="0"/>
          <w:bCs w:val="0"/>
          <w:i w:val="0"/>
          <w:iCs w:val="0"/>
          <w:sz w:val="24"/>
          <w:szCs w:val="24"/>
        </w:rPr>
        <w:t xml:space="preserve">is </w:t>
      </w:r>
      <w:r w:rsidRPr="358D6F4B" w:rsidR="721EA17D">
        <w:rPr>
          <w:b w:val="0"/>
          <w:bCs w:val="0"/>
          <w:i w:val="0"/>
          <w:iCs w:val="0"/>
          <w:sz w:val="24"/>
          <w:szCs w:val="24"/>
        </w:rPr>
        <w:t xml:space="preserve"> no bijection mapping of the three joints to the task-space's orientation.</w:t>
      </w:r>
      <w:r>
        <w:br w:type="page"/>
      </w:r>
    </w:p>
    <w:tbl>
      <w:tblPr>
        <w:tblStyle w:val="TableGrid"/>
        <w:bidiVisual w:val="0"/>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4508"/>
        <w:gridCol w:w="4508"/>
      </w:tblGrid>
      <w:tr w:rsidR="358D6F4B" w:rsidTr="358D6F4B" w14:paraId="2C013ACF">
        <w:tc>
          <w:tcPr>
            <w:tcW w:w="4508" w:type="dxa"/>
            <w:tcMar/>
            <w:vAlign w:val="top"/>
          </w:tcPr>
          <w:p w:rsidR="358D6F4B" w:rsidP="358D6F4B" w:rsidRDefault="358D6F4B" w14:paraId="4D23BE70" w14:textId="49DFBAA3">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3B2F18E2" wp14:anchorId="2311C54B">
                  <wp:extent cx="2636384" cy="2381250"/>
                  <wp:effectExtent l="0" t="0" r="0" b="0"/>
                  <wp:docPr id="1194803306" name="" title=""/>
                  <wp:cNvGraphicFramePr>
                    <a:graphicFrameLocks noChangeAspect="1"/>
                  </wp:cNvGraphicFramePr>
                  <a:graphic>
                    <a:graphicData uri="http://schemas.openxmlformats.org/drawingml/2006/picture">
                      <pic:pic>
                        <pic:nvPicPr>
                          <pic:cNvPr id="0" name=""/>
                          <pic:cNvPicPr/>
                        </pic:nvPicPr>
                        <pic:blipFill>
                          <a:blip r:embed="R24bc04bf834f4010">
                            <a:extLst>
                              <a:ext xmlns:a="http://schemas.openxmlformats.org/drawingml/2006/main" uri="{28A0092B-C50C-407E-A947-70E740481C1C}">
                                <a14:useLocalDpi val="0"/>
                              </a:ext>
                            </a:extLst>
                          </a:blip>
                          <a:stretch>
                            <a:fillRect/>
                          </a:stretch>
                        </pic:blipFill>
                        <pic:spPr>
                          <a:xfrm>
                            <a:off x="0" y="0"/>
                            <a:ext cx="2636384" cy="2381250"/>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(a)</w:t>
            </w:r>
          </w:p>
        </w:tc>
        <w:tc>
          <w:tcPr>
            <w:tcW w:w="4508" w:type="dxa"/>
            <w:tcMar/>
            <w:vAlign w:val="top"/>
          </w:tcPr>
          <w:p w:rsidR="358D6F4B" w:rsidP="358D6F4B" w:rsidRDefault="358D6F4B" w14:paraId="5DE627F0" w14:textId="6FF95043">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411CD667" wp14:anchorId="5841257A">
                  <wp:extent cx="2628900" cy="2400300"/>
                  <wp:effectExtent l="0" t="0" r="0" b="0"/>
                  <wp:docPr id="1123660246" name="" title=""/>
                  <wp:cNvGraphicFramePr>
                    <a:graphicFrameLocks noChangeAspect="1"/>
                  </wp:cNvGraphicFramePr>
                  <a:graphic>
                    <a:graphicData uri="http://schemas.openxmlformats.org/drawingml/2006/picture">
                      <pic:pic>
                        <pic:nvPicPr>
                          <pic:cNvPr id="0" name=""/>
                          <pic:cNvPicPr/>
                        </pic:nvPicPr>
                        <pic:blipFill>
                          <a:blip r:embed="Rac4116a026224823">
                            <a:extLst>
                              <a:ext xmlns:a="http://schemas.openxmlformats.org/drawingml/2006/main" uri="{28A0092B-C50C-407E-A947-70E740481C1C}">
                                <a14:useLocalDpi val="0"/>
                              </a:ext>
                            </a:extLst>
                          </a:blip>
                          <a:stretch>
                            <a:fillRect/>
                          </a:stretch>
                        </pic:blipFill>
                        <pic:spPr>
                          <a:xfrm>
                            <a:off x="0" y="0"/>
                            <a:ext cx="2628900" cy="2400300"/>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(b)</w:t>
            </w:r>
          </w:p>
        </w:tc>
      </w:tr>
      <w:tr w:rsidR="358D6F4B" w:rsidTr="358D6F4B" w14:paraId="1A1E2AAF">
        <w:tc>
          <w:tcPr>
            <w:tcW w:w="4508" w:type="dxa"/>
            <w:tcMar/>
            <w:vAlign w:val="top"/>
          </w:tcPr>
          <w:p w:rsidR="358D6F4B" w:rsidP="358D6F4B" w:rsidRDefault="358D6F4B" w14:paraId="09151763" w14:textId="1197E999">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1FEC8382" wp14:anchorId="5BC450C6">
                  <wp:extent cx="2632075" cy="2400684"/>
                  <wp:effectExtent l="0" t="0" r="0" b="0"/>
                  <wp:docPr id="1561808425" name="" title=""/>
                  <wp:cNvGraphicFramePr>
                    <a:graphicFrameLocks noChangeAspect="1"/>
                  </wp:cNvGraphicFramePr>
                  <a:graphic>
                    <a:graphicData uri="http://schemas.openxmlformats.org/drawingml/2006/picture">
                      <pic:pic>
                        <pic:nvPicPr>
                          <pic:cNvPr id="0" name=""/>
                          <pic:cNvPicPr/>
                        </pic:nvPicPr>
                        <pic:blipFill>
                          <a:blip r:embed="Rd0320bcd2c7b4b32">
                            <a:extLst>
                              <a:ext xmlns:a="http://schemas.openxmlformats.org/drawingml/2006/main" uri="{28A0092B-C50C-407E-A947-70E740481C1C}">
                                <a14:useLocalDpi val="0"/>
                              </a:ext>
                            </a:extLst>
                          </a:blip>
                          <a:stretch>
                            <a:fillRect/>
                          </a:stretch>
                        </pic:blipFill>
                        <pic:spPr>
                          <a:xfrm>
                            <a:off x="0" y="0"/>
                            <a:ext cx="2632075" cy="2400684"/>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(c)</w:t>
            </w:r>
          </w:p>
        </w:tc>
        <w:tc>
          <w:tcPr>
            <w:tcW w:w="4508" w:type="dxa"/>
            <w:tcMar/>
            <w:vAlign w:val="top"/>
          </w:tcPr>
          <w:p w:rsidR="358D6F4B" w:rsidP="358D6F4B" w:rsidRDefault="358D6F4B" w14:paraId="1222904D" w14:textId="4162999F">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53406D80" wp14:anchorId="2481AA3D">
                  <wp:extent cx="2619375" cy="2371725"/>
                  <wp:effectExtent l="0" t="0" r="0" b="0"/>
                  <wp:docPr id="770675302" name="" title=""/>
                  <wp:cNvGraphicFramePr>
                    <a:graphicFrameLocks noChangeAspect="1"/>
                  </wp:cNvGraphicFramePr>
                  <a:graphic>
                    <a:graphicData uri="http://schemas.openxmlformats.org/drawingml/2006/picture">
                      <pic:pic>
                        <pic:nvPicPr>
                          <pic:cNvPr id="0" name=""/>
                          <pic:cNvPicPr/>
                        </pic:nvPicPr>
                        <pic:blipFill>
                          <a:blip r:embed="Rda5bd45611dc427f">
                            <a:extLst>
                              <a:ext xmlns:a="http://schemas.openxmlformats.org/drawingml/2006/main" uri="{28A0092B-C50C-407E-A947-70E740481C1C}">
                                <a14:useLocalDpi val="0"/>
                              </a:ext>
                            </a:extLst>
                          </a:blip>
                          <a:stretch>
                            <a:fillRect/>
                          </a:stretch>
                        </pic:blipFill>
                        <pic:spPr>
                          <a:xfrm>
                            <a:off x="0" y="0"/>
                            <a:ext cx="2619375" cy="2371725"/>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(d)</w:t>
            </w:r>
          </w:p>
        </w:tc>
      </w:tr>
      <w:tr w:rsidR="358D6F4B" w:rsidTr="358D6F4B" w14:paraId="3AA75419">
        <w:tc>
          <w:tcPr>
            <w:tcW w:w="4508" w:type="dxa"/>
            <w:tcMar/>
            <w:vAlign w:val="top"/>
          </w:tcPr>
          <w:p w:rsidR="358D6F4B" w:rsidP="358D6F4B" w:rsidRDefault="358D6F4B" w14:paraId="6BE7E585" w14:textId="366E43A7">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577CDB61" wp14:anchorId="71B5EBDB">
                  <wp:extent cx="2628900" cy="2390775"/>
                  <wp:effectExtent l="0" t="0" r="0" b="0"/>
                  <wp:docPr id="1185413381" name="" title=""/>
                  <wp:cNvGraphicFramePr>
                    <a:graphicFrameLocks noChangeAspect="1"/>
                  </wp:cNvGraphicFramePr>
                  <a:graphic>
                    <a:graphicData uri="http://schemas.openxmlformats.org/drawingml/2006/picture">
                      <pic:pic>
                        <pic:nvPicPr>
                          <pic:cNvPr id="0" name=""/>
                          <pic:cNvPicPr/>
                        </pic:nvPicPr>
                        <pic:blipFill>
                          <a:blip r:embed="Rec2cda7cf9de4692">
                            <a:extLst>
                              <a:ext xmlns:a="http://schemas.openxmlformats.org/drawingml/2006/main" uri="{28A0092B-C50C-407E-A947-70E740481C1C}">
                                <a14:useLocalDpi val="0"/>
                              </a:ext>
                            </a:extLst>
                          </a:blip>
                          <a:stretch>
                            <a:fillRect/>
                          </a:stretch>
                        </pic:blipFill>
                        <pic:spPr>
                          <a:xfrm>
                            <a:off x="0" y="0"/>
                            <a:ext cx="2628900" cy="2390775"/>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(e)</w:t>
            </w:r>
          </w:p>
        </w:tc>
        <w:tc>
          <w:tcPr>
            <w:tcW w:w="4508" w:type="dxa"/>
            <w:tcMar/>
            <w:vAlign w:val="top"/>
          </w:tcPr>
          <w:p w:rsidR="358D6F4B" w:rsidP="358D6F4B" w:rsidRDefault="358D6F4B" w14:paraId="328BE415" w14:textId="5EBC7E38">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6A93F46E" wp14:anchorId="5F48B431">
                  <wp:extent cx="2628900" cy="2390775"/>
                  <wp:effectExtent l="0" t="0" r="0" b="0"/>
                  <wp:docPr id="148608550" name="" title=""/>
                  <wp:cNvGraphicFramePr>
                    <a:graphicFrameLocks noChangeAspect="1"/>
                  </wp:cNvGraphicFramePr>
                  <a:graphic>
                    <a:graphicData uri="http://schemas.openxmlformats.org/drawingml/2006/picture">
                      <pic:pic>
                        <pic:nvPicPr>
                          <pic:cNvPr id="0" name=""/>
                          <pic:cNvPicPr/>
                        </pic:nvPicPr>
                        <pic:blipFill>
                          <a:blip r:embed="R520a44efb2054cb2">
                            <a:extLst>
                              <a:ext xmlns:a="http://schemas.openxmlformats.org/drawingml/2006/main" uri="{28A0092B-C50C-407E-A947-70E740481C1C}">
                                <a14:useLocalDpi val="0"/>
                              </a:ext>
                            </a:extLst>
                          </a:blip>
                          <a:stretch>
                            <a:fillRect/>
                          </a:stretch>
                        </pic:blipFill>
                        <pic:spPr>
                          <a:xfrm>
                            <a:off x="0" y="0"/>
                            <a:ext cx="2628900" cy="2390775"/>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(f)</w:t>
            </w:r>
          </w:p>
        </w:tc>
      </w:tr>
    </w:tbl>
    <w:p xmlns:wp14="http://schemas.microsoft.com/office/word/2010/wordml" w:rsidP="789FDBD3" w14:paraId="701D03C7" wp14:textId="42E5D18D">
      <w:pPr>
        <w:pStyle w:val="Iiumjournal"/>
        <w:numPr>
          <w:numId w:val="0"/>
        </w:numPr>
        <w:bidi w:val="0"/>
        <w:ind w:left="0" w:firstLine="450"/>
        <w:jc w:val="both"/>
        <w:textAlignment w:val="center"/>
      </w:pPr>
    </w:p>
    <w:p xmlns:wp14="http://schemas.microsoft.com/office/word/2010/wordml" w14:paraId="22E3BB0B" wp14:textId="77777777">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t>Fig. 6:  These sequences show the manipulator follows an outdated trajectory and collides with the cylinder despite attempt to move away from the moving cylinder.</w:t>
      </w:r>
    </w:p>
    <w:p xmlns:wp14="http://schemas.microsoft.com/office/word/2010/wordml" w14:paraId="0DE4B5B7" wp14:textId="77777777">
      <w:pPr>
        <w:pStyle w:val="Iiumjournal"/>
        <w:numPr>
          <w:numId w:val="0"/>
        </w:numPr>
        <w:bidi w:val="0"/>
        <w:jc w:val="center"/>
        <w:textAlignment w:val="center"/>
        <w:rPr>
          <w:b w:val="false"/>
          <w:b w:val="false"/>
          <w:bCs w:val="false"/>
          <w:i w:val="false"/>
          <w:i w:val="false"/>
          <w:iCs w:val="false"/>
          <w:sz w:val="24"/>
          <w:szCs w:val="24"/>
        </w:rPr>
      </w:pPr>
      <w:r>
        <w:br w:type="page"/>
      </w:r>
    </w:p>
    <w:tbl>
      <w:tblPr>
        <w:tblStyle w:val="TableGrid"/>
        <w:bidiVisual w:val="0"/>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4508"/>
        <w:gridCol w:w="4508"/>
      </w:tblGrid>
      <w:tr w:rsidR="358D6F4B" w:rsidTr="358D6F4B" w14:paraId="2E512C13">
        <w:tc>
          <w:tcPr>
            <w:tcW w:w="4508" w:type="dxa"/>
            <w:tcMar/>
            <w:vAlign w:val="top"/>
          </w:tcPr>
          <w:p w:rsidR="358D6F4B" w:rsidP="358D6F4B" w:rsidRDefault="358D6F4B" w14:paraId="46444461" w14:textId="655DB264">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6B1C4D16" wp14:anchorId="5C0C7E50">
                  <wp:extent cx="2714625" cy="1247775"/>
                  <wp:effectExtent l="0" t="0" r="0" b="0"/>
                  <wp:docPr id="1368071827" name="" title=""/>
                  <wp:cNvGraphicFramePr>
                    <a:graphicFrameLocks noChangeAspect="1"/>
                  </wp:cNvGraphicFramePr>
                  <a:graphic>
                    <a:graphicData uri="http://schemas.openxmlformats.org/drawingml/2006/picture">
                      <pic:pic>
                        <pic:nvPicPr>
                          <pic:cNvPr id="0" name=""/>
                          <pic:cNvPicPr/>
                        </pic:nvPicPr>
                        <pic:blipFill>
                          <a:blip r:embed="R2cc16e6b4c514390">
                            <a:extLst>
                              <a:ext xmlns:a="http://schemas.openxmlformats.org/drawingml/2006/main" uri="{28A0092B-C50C-407E-A947-70E740481C1C}">
                                <a14:useLocalDpi val="0"/>
                              </a:ext>
                            </a:extLst>
                          </a:blip>
                          <a:stretch>
                            <a:fillRect/>
                          </a:stretch>
                        </pic:blipFill>
                        <pic:spPr>
                          <a:xfrm>
                            <a:off x="0" y="0"/>
                            <a:ext cx="2714625" cy="1247775"/>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(a)</w:t>
            </w:r>
          </w:p>
        </w:tc>
        <w:tc>
          <w:tcPr>
            <w:tcW w:w="4508" w:type="dxa"/>
            <w:tcMar/>
            <w:vAlign w:val="top"/>
          </w:tcPr>
          <w:p w:rsidR="358D6F4B" w:rsidP="358D6F4B" w:rsidRDefault="358D6F4B" w14:paraId="5E2AD562" w14:textId="682D8443">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2C1E5E09" wp14:anchorId="5D476E2A">
                  <wp:extent cx="2714625" cy="1247775"/>
                  <wp:effectExtent l="0" t="0" r="0" b="0"/>
                  <wp:docPr id="1163775093" name="" title=""/>
                  <wp:cNvGraphicFramePr>
                    <a:graphicFrameLocks noChangeAspect="1"/>
                  </wp:cNvGraphicFramePr>
                  <a:graphic>
                    <a:graphicData uri="http://schemas.openxmlformats.org/drawingml/2006/picture">
                      <pic:pic>
                        <pic:nvPicPr>
                          <pic:cNvPr id="0" name=""/>
                          <pic:cNvPicPr/>
                        </pic:nvPicPr>
                        <pic:blipFill>
                          <a:blip r:embed="Rd73087e151564898">
                            <a:extLst>
                              <a:ext xmlns:a="http://schemas.openxmlformats.org/drawingml/2006/main" uri="{28A0092B-C50C-407E-A947-70E740481C1C}">
                                <a14:useLocalDpi val="0"/>
                              </a:ext>
                            </a:extLst>
                          </a:blip>
                          <a:stretch>
                            <a:fillRect/>
                          </a:stretch>
                        </pic:blipFill>
                        <pic:spPr>
                          <a:xfrm>
                            <a:off x="0" y="0"/>
                            <a:ext cx="2714625" cy="1247775"/>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(b)</w:t>
            </w:r>
          </w:p>
        </w:tc>
      </w:tr>
      <w:tr w:rsidR="358D6F4B" w:rsidTr="358D6F4B" w14:paraId="12543E72">
        <w:tc>
          <w:tcPr>
            <w:tcW w:w="4508" w:type="dxa"/>
            <w:tcMar/>
            <w:vAlign w:val="top"/>
          </w:tcPr>
          <w:p w:rsidR="358D6F4B" w:rsidP="358D6F4B" w:rsidRDefault="358D6F4B" w14:paraId="527CB602" w14:textId="79572D1D">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78AE2EB8" wp14:anchorId="76657DF1">
                  <wp:extent cx="2713672" cy="2466975"/>
                  <wp:effectExtent l="0" t="0" r="0" b="0"/>
                  <wp:docPr id="390579847" name="" title=""/>
                  <wp:cNvGraphicFramePr>
                    <a:graphicFrameLocks noChangeAspect="1"/>
                  </wp:cNvGraphicFramePr>
                  <a:graphic>
                    <a:graphicData uri="http://schemas.openxmlformats.org/drawingml/2006/picture">
                      <pic:pic>
                        <pic:nvPicPr>
                          <pic:cNvPr id="0" name=""/>
                          <pic:cNvPicPr/>
                        </pic:nvPicPr>
                        <pic:blipFill>
                          <a:blip r:embed="R5f94a08706c04cd2">
                            <a:extLst>
                              <a:ext xmlns:a="http://schemas.openxmlformats.org/drawingml/2006/main" uri="{28A0092B-C50C-407E-A947-70E740481C1C}">
                                <a14:useLocalDpi val="0"/>
                              </a:ext>
                            </a:extLst>
                          </a:blip>
                          <a:stretch>
                            <a:fillRect/>
                          </a:stretch>
                        </pic:blipFill>
                        <pic:spPr>
                          <a:xfrm>
                            <a:off x="0" y="0"/>
                            <a:ext cx="2713672" cy="2466975"/>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(c)</w:t>
            </w:r>
          </w:p>
        </w:tc>
        <w:tc>
          <w:tcPr>
            <w:tcW w:w="4508" w:type="dxa"/>
            <w:tcMar/>
            <w:vAlign w:val="center"/>
          </w:tcPr>
          <w:p w:rsidR="358D6F4B" w:rsidP="358D6F4B" w:rsidRDefault="358D6F4B" w14:paraId="6B75B7C3" w14:textId="348DB6BF">
            <w:pPr>
              <w:bidi w:val="0"/>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3253EB5D" wp14:anchorId="7819D95D">
                  <wp:extent cx="2419350" cy="1314450"/>
                  <wp:effectExtent l="0" t="0" r="0" b="0"/>
                  <wp:docPr id="747026895" name="" title=""/>
                  <wp:cNvGraphicFramePr>
                    <a:graphicFrameLocks noChangeAspect="1"/>
                  </wp:cNvGraphicFramePr>
                  <a:graphic>
                    <a:graphicData uri="http://schemas.openxmlformats.org/drawingml/2006/picture">
                      <pic:pic>
                        <pic:nvPicPr>
                          <pic:cNvPr id="0" name=""/>
                          <pic:cNvPicPr/>
                        </pic:nvPicPr>
                        <pic:blipFill>
                          <a:blip r:embed="R1d936b9e8e504408">
                            <a:extLst>
                              <a:ext xmlns:a="http://schemas.openxmlformats.org/drawingml/2006/main" uri="{28A0092B-C50C-407E-A947-70E740481C1C}">
                                <a14:useLocalDpi val="0"/>
                              </a:ext>
                            </a:extLst>
                          </a:blip>
                          <a:stretch>
                            <a:fillRect/>
                          </a:stretch>
                        </pic:blipFill>
                        <pic:spPr>
                          <a:xfrm>
                            <a:off x="0" y="0"/>
                            <a:ext cx="2419350" cy="1314450"/>
                          </a:xfrm>
                          <a:prstGeom prst="rect">
                            <a:avLst/>
                          </a:prstGeom>
                        </pic:spPr>
                      </pic:pic>
                    </a:graphicData>
                  </a:graphic>
                </wp:inline>
              </w:drawing>
            </w:r>
            <w:r>
              <w:br/>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(d)</w:t>
            </w:r>
          </w:p>
        </w:tc>
      </w:tr>
    </w:tbl>
    <w:p xmlns:wp14="http://schemas.microsoft.com/office/word/2010/wordml" w:rsidP="358D6F4B" w14:paraId="19219836" wp14:textId="77777777">
      <w:pPr>
        <w:pStyle w:val="Iiumjournal"/>
        <w:numPr>
          <w:numId w:val="0"/>
        </w:numPr>
        <w:bidi w:val="0"/>
        <w:jc w:val="center"/>
        <w:textAlignment w:val="center"/>
        <w:rPr>
          <w:b w:val="0"/>
          <w:b w:val="false"/>
          <w:bCs w:val="0"/>
          <w:i w:val="0"/>
          <w:i w:val="false"/>
          <w:iCs w:val="0"/>
          <w:sz w:val="24"/>
          <w:szCs w:val="24"/>
        </w:rPr>
      </w:pPr>
    </w:p>
    <w:p xmlns:wp14="http://schemas.microsoft.com/office/word/2010/wordml" w14:paraId="74F2D78D" wp14:textId="7ACCD014">
      <w:pPr>
        <w:pStyle w:val="Iiumjournal"/>
        <w:numPr>
          <w:numId w:val="0"/>
        </w:numPr>
        <w:bidi w:val="0"/>
        <w:jc w:val="center"/>
        <w:textAlignment w:val="center"/>
      </w:pPr>
      <w:r w:rsidRPr="358D6F4B" w:rsidR="721EA17D">
        <w:rPr>
          <w:b w:val="0"/>
          <w:bCs w:val="0"/>
          <w:i w:val="0"/>
          <w:iCs w:val="0"/>
          <w:sz w:val="24"/>
          <w:szCs w:val="24"/>
        </w:rPr>
        <w:t xml:space="preserve">Fig. 7: </w:t>
      </w:r>
      <w:proofErr w:type="gramStart"/>
      <w:r w:rsidRPr="358D6F4B" w:rsidR="721EA17D">
        <w:rPr>
          <w:b w:val="0"/>
          <w:bCs w:val="0"/>
          <w:i w:val="0"/>
          <w:iCs w:val="0"/>
          <w:sz w:val="24"/>
          <w:szCs w:val="24"/>
        </w:rPr>
        <w:t>The  chronology</w:t>
      </w:r>
      <w:proofErr w:type="gramEnd"/>
      <w:r w:rsidRPr="358D6F4B" w:rsidR="721EA17D">
        <w:rPr>
          <w:b w:val="0"/>
          <w:bCs w:val="0"/>
          <w:i w:val="0"/>
          <w:iCs w:val="0"/>
          <w:sz w:val="24"/>
          <w:szCs w:val="24"/>
        </w:rPr>
        <w:t xml:space="preserve"> </w:t>
      </w:r>
      <w:proofErr w:type="gramStart"/>
      <w:r w:rsidRPr="358D6F4B" w:rsidR="721EA17D">
        <w:rPr>
          <w:b w:val="0"/>
          <w:bCs w:val="0"/>
          <w:i w:val="0"/>
          <w:iCs w:val="0"/>
          <w:sz w:val="24"/>
          <w:szCs w:val="24"/>
        </w:rPr>
        <w:t>of  the</w:t>
      </w:r>
      <w:proofErr w:type="gramEnd"/>
      <w:r w:rsidRPr="358D6F4B" w:rsidR="721EA17D">
        <w:rPr>
          <w:b w:val="0"/>
          <w:bCs w:val="0"/>
          <w:i w:val="0"/>
          <w:iCs w:val="0"/>
          <w:sz w:val="24"/>
          <w:szCs w:val="24"/>
        </w:rPr>
        <w:t xml:space="preserve"> attempt at avoiding a moving obstacle when the obstacle approaches the robot seen in (a) and (b). The planner </w:t>
      </w:r>
      <w:r w:rsidRPr="358D6F4B" w:rsidR="6C6D739C">
        <w:rPr>
          <w:b w:val="0"/>
          <w:bCs w:val="0"/>
          <w:i w:val="0"/>
          <w:iCs w:val="0"/>
          <w:sz w:val="24"/>
          <w:szCs w:val="24"/>
        </w:rPr>
        <w:t>successfully</w:t>
      </w:r>
      <w:r w:rsidRPr="358D6F4B" w:rsidR="721EA17D">
        <w:rPr>
          <w:b w:val="0"/>
          <w:bCs w:val="0"/>
          <w:i w:val="0"/>
          <w:iCs w:val="0"/>
          <w:sz w:val="24"/>
          <w:szCs w:val="24"/>
        </w:rPr>
        <w:t xml:space="preserve"> </w:t>
      </w:r>
      <w:r w:rsidRPr="358D6F4B" w:rsidR="721EA17D">
        <w:rPr>
          <w:b w:val="0"/>
          <w:bCs w:val="0"/>
          <w:i w:val="0"/>
          <w:iCs w:val="0"/>
          <w:sz w:val="24"/>
          <w:szCs w:val="24"/>
        </w:rPr>
        <w:t>provide</w:t>
      </w:r>
      <w:r w:rsidRPr="358D6F4B" w:rsidR="721EA17D">
        <w:rPr>
          <w:b w:val="0"/>
          <w:bCs w:val="0"/>
          <w:i w:val="0"/>
          <w:iCs w:val="0"/>
          <w:sz w:val="24"/>
          <w:szCs w:val="24"/>
        </w:rPr>
        <w:t xml:space="preserve"> a non-colliding solution when the cylinder is moving away from the robot (c). This experimentation is defined in a simulated setup using Gazebo with the ODE physic engine to replicate the robot hardware and encoders feedback and the cyclical space initialization (d)</w:t>
      </w:r>
      <w:r w:rsidRPr="358D6F4B" w:rsidR="721EA17D">
        <w:rPr>
          <w:b w:val="0"/>
          <w:bCs w:val="0"/>
          <w:i w:val="0"/>
          <w:iCs w:val="0"/>
          <w:sz w:val="24"/>
          <w:szCs w:val="24"/>
        </w:rPr>
        <w:t xml:space="preserve">.  </w:t>
      </w:r>
      <w:r>
        <w:br w:type="page"/>
      </w:r>
    </w:p>
    <w:tbl>
      <w:tblPr>
        <w:tblStyle w:val="TableGrid"/>
        <w:tblW w:w="0" w:type="auto"/>
        <w:tblBorders>
          <w:top w:val="none" w:color="000000" w:themeColor="accent6" w:sz="4"/>
          <w:left w:val="none" w:color="000000" w:themeColor="accent6" w:sz="4"/>
          <w:bottom w:val="none" w:color="000000" w:themeColor="accent6" w:sz="4"/>
          <w:right w:val="none" w:color="000000" w:themeColor="accent6" w:sz="4"/>
          <w:insideH w:val="none" w:color="000000" w:themeColor="accent6" w:sz="4"/>
          <w:insideV w:val="none" w:color="000000" w:themeColor="accent6" w:sz="4"/>
        </w:tblBorders>
        <w:tblLayout w:type="fixed"/>
        <w:tblLook w:val="06A0" w:firstRow="1" w:lastRow="0" w:firstColumn="1" w:lastColumn="0" w:noHBand="1" w:noVBand="1"/>
      </w:tblPr>
      <w:tblGrid>
        <w:gridCol w:w="4508"/>
        <w:gridCol w:w="4508"/>
      </w:tblGrid>
      <w:tr w:rsidR="358D6F4B" w:rsidTr="358D6F4B" w14:paraId="780075C5">
        <w:tc>
          <w:tcPr>
            <w:tcW w:w="4508" w:type="dxa"/>
            <w:tcMar/>
            <w:vAlign w:val="top"/>
          </w:tcPr>
          <w:p w:rsidR="358D6F4B" w:rsidP="358D6F4B" w:rsidRDefault="358D6F4B" w14:paraId="4C5826C8" w14:textId="45793CEE">
            <w:pPr>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04F7733D" wp14:anchorId="50E93D5A">
                  <wp:extent cx="2695575" cy="1483975"/>
                  <wp:effectExtent l="0" t="0" r="0" b="0"/>
                  <wp:docPr id="1127330864" name="" title=""/>
                  <wp:cNvGraphicFramePr>
                    <a:graphicFrameLocks noChangeAspect="1"/>
                  </wp:cNvGraphicFramePr>
                  <a:graphic>
                    <a:graphicData uri="http://schemas.openxmlformats.org/drawingml/2006/picture">
                      <pic:pic>
                        <pic:nvPicPr>
                          <pic:cNvPr id="0" name=""/>
                          <pic:cNvPicPr/>
                        </pic:nvPicPr>
                        <pic:blipFill>
                          <a:blip r:embed="R2b9da0980ad3466f">
                            <a:extLst>
                              <a:ext xmlns:a="http://schemas.openxmlformats.org/drawingml/2006/main" uri="{28A0092B-C50C-407E-A947-70E740481C1C}">
                                <a14:useLocalDpi val="0"/>
                              </a:ext>
                            </a:extLst>
                          </a:blip>
                          <a:stretch>
                            <a:fillRect/>
                          </a:stretch>
                        </pic:blipFill>
                        <pic:spPr>
                          <a:xfrm>
                            <a:off x="0" y="0"/>
                            <a:ext cx="2695575" cy="1483975"/>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(a)</w:t>
            </w:r>
          </w:p>
        </w:tc>
        <w:tc>
          <w:tcPr>
            <w:tcW w:w="4508" w:type="dxa"/>
            <w:tcMar/>
            <w:vAlign w:val="top"/>
          </w:tcPr>
          <w:p w:rsidR="358D6F4B" w:rsidP="358D6F4B" w:rsidRDefault="358D6F4B" w14:paraId="2ACA5A92" w14:textId="2E8A6A5D">
            <w:pPr>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61EC5F10" wp14:anchorId="4034BCEA">
                  <wp:extent cx="2762250" cy="1514475"/>
                  <wp:effectExtent l="0" t="0" r="0" b="0"/>
                  <wp:docPr id="1237446864" name="" title=""/>
                  <wp:cNvGraphicFramePr>
                    <a:graphicFrameLocks noChangeAspect="1"/>
                  </wp:cNvGraphicFramePr>
                  <a:graphic>
                    <a:graphicData uri="http://schemas.openxmlformats.org/drawingml/2006/picture">
                      <pic:pic>
                        <pic:nvPicPr>
                          <pic:cNvPr id="0" name=""/>
                          <pic:cNvPicPr/>
                        </pic:nvPicPr>
                        <pic:blipFill>
                          <a:blip r:embed="R48f9d0cb6179473b">
                            <a:extLst>
                              <a:ext xmlns:a="http://schemas.openxmlformats.org/drawingml/2006/main" uri="{28A0092B-C50C-407E-A947-70E740481C1C}">
                                <a14:useLocalDpi val="0"/>
                              </a:ext>
                            </a:extLst>
                          </a:blip>
                          <a:stretch>
                            <a:fillRect/>
                          </a:stretch>
                        </pic:blipFill>
                        <pic:spPr>
                          <a:xfrm>
                            <a:off x="0" y="0"/>
                            <a:ext cx="2762250" cy="1514475"/>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(b)</w:t>
            </w:r>
          </w:p>
        </w:tc>
      </w:tr>
      <w:tr w:rsidR="358D6F4B" w:rsidTr="358D6F4B" w14:paraId="4C9F3543">
        <w:tc>
          <w:tcPr>
            <w:tcW w:w="4508" w:type="dxa"/>
            <w:tcMar/>
            <w:vAlign w:val="top"/>
          </w:tcPr>
          <w:p w:rsidR="358D6F4B" w:rsidP="358D6F4B" w:rsidRDefault="358D6F4B" w14:paraId="7932F6EC" w14:textId="57DBAE7F">
            <w:pPr>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75D5D464" wp14:anchorId="1832EDAC">
                  <wp:extent cx="2714625" cy="1503921"/>
                  <wp:effectExtent l="0" t="0" r="0" b="0"/>
                  <wp:docPr id="1786066546" name="" title=""/>
                  <wp:cNvGraphicFramePr>
                    <a:graphicFrameLocks noChangeAspect="1"/>
                  </wp:cNvGraphicFramePr>
                  <a:graphic>
                    <a:graphicData uri="http://schemas.openxmlformats.org/drawingml/2006/picture">
                      <pic:pic>
                        <pic:nvPicPr>
                          <pic:cNvPr id="0" name=""/>
                          <pic:cNvPicPr/>
                        </pic:nvPicPr>
                        <pic:blipFill>
                          <a:blip r:embed="R74f6807549374d32">
                            <a:extLst>
                              <a:ext xmlns:a="http://schemas.openxmlformats.org/drawingml/2006/main" uri="{28A0092B-C50C-407E-A947-70E740481C1C}">
                                <a14:useLocalDpi val="0"/>
                              </a:ext>
                            </a:extLst>
                          </a:blip>
                          <a:stretch>
                            <a:fillRect/>
                          </a:stretch>
                        </pic:blipFill>
                        <pic:spPr>
                          <a:xfrm>
                            <a:off x="0" y="0"/>
                            <a:ext cx="2714625" cy="1503921"/>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(c)</w:t>
            </w:r>
          </w:p>
        </w:tc>
        <w:tc>
          <w:tcPr>
            <w:tcW w:w="4508" w:type="dxa"/>
            <w:tcMar/>
            <w:vAlign w:val="top"/>
          </w:tcPr>
          <w:p w:rsidR="358D6F4B" w:rsidP="358D6F4B" w:rsidRDefault="358D6F4B" w14:paraId="4739203F" w14:textId="4E054832">
            <w:pPr>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423A6D2B" wp14:anchorId="2DA45A10">
                  <wp:extent cx="2752725" cy="1504950"/>
                  <wp:effectExtent l="0" t="0" r="0" b="0"/>
                  <wp:docPr id="1074081431" name="" title=""/>
                  <wp:cNvGraphicFramePr>
                    <a:graphicFrameLocks noChangeAspect="1"/>
                  </wp:cNvGraphicFramePr>
                  <a:graphic>
                    <a:graphicData uri="http://schemas.openxmlformats.org/drawingml/2006/picture">
                      <pic:pic>
                        <pic:nvPicPr>
                          <pic:cNvPr id="0" name=""/>
                          <pic:cNvPicPr/>
                        </pic:nvPicPr>
                        <pic:blipFill>
                          <a:blip r:embed="R94a17351b8284a6c">
                            <a:extLst>
                              <a:ext xmlns:a="http://schemas.openxmlformats.org/drawingml/2006/main" uri="{28A0092B-C50C-407E-A947-70E740481C1C}">
                                <a14:useLocalDpi val="0"/>
                              </a:ext>
                            </a:extLst>
                          </a:blip>
                          <a:stretch>
                            <a:fillRect/>
                          </a:stretch>
                        </pic:blipFill>
                        <pic:spPr>
                          <a:xfrm>
                            <a:off x="0" y="0"/>
                            <a:ext cx="2752725" cy="1504950"/>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(d)</w:t>
            </w:r>
          </w:p>
        </w:tc>
      </w:tr>
      <w:tr w:rsidR="358D6F4B" w:rsidTr="358D6F4B" w14:paraId="73DEC78E">
        <w:tc>
          <w:tcPr>
            <w:tcW w:w="4508" w:type="dxa"/>
            <w:tcMar/>
            <w:vAlign w:val="top"/>
          </w:tcPr>
          <w:p w:rsidR="358D6F4B" w:rsidP="358D6F4B" w:rsidRDefault="358D6F4B" w14:paraId="78CED4D2" w14:textId="55733E37">
            <w:pPr>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5C65D4AD" wp14:anchorId="18623C55">
                  <wp:extent cx="2762250" cy="1524000"/>
                  <wp:effectExtent l="0" t="0" r="0" b="0"/>
                  <wp:docPr id="1982614539" name="" title=""/>
                  <wp:cNvGraphicFramePr>
                    <a:graphicFrameLocks noChangeAspect="1"/>
                  </wp:cNvGraphicFramePr>
                  <a:graphic>
                    <a:graphicData uri="http://schemas.openxmlformats.org/drawingml/2006/picture">
                      <pic:pic>
                        <pic:nvPicPr>
                          <pic:cNvPr id="0" name=""/>
                          <pic:cNvPicPr/>
                        </pic:nvPicPr>
                        <pic:blipFill>
                          <a:blip r:embed="R58d85d8a8f514eb8">
                            <a:extLst>
                              <a:ext xmlns:a="http://schemas.openxmlformats.org/drawingml/2006/main" uri="{28A0092B-C50C-407E-A947-70E740481C1C}">
                                <a14:useLocalDpi val="0"/>
                              </a:ext>
                            </a:extLst>
                          </a:blip>
                          <a:stretch>
                            <a:fillRect/>
                          </a:stretch>
                        </pic:blipFill>
                        <pic:spPr>
                          <a:xfrm>
                            <a:off x="0" y="0"/>
                            <a:ext cx="2762250" cy="1524000"/>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(e)</w:t>
            </w:r>
          </w:p>
        </w:tc>
        <w:tc>
          <w:tcPr>
            <w:tcW w:w="4508" w:type="dxa"/>
            <w:tcMar/>
            <w:vAlign w:val="top"/>
          </w:tcPr>
          <w:p w:rsidR="358D6F4B" w:rsidP="358D6F4B" w:rsidRDefault="358D6F4B" w14:paraId="5FD1543A" w14:textId="159D696E">
            <w:pPr>
              <w:spacing w:line="259" w:lineRule="auto"/>
              <w:jc w:val="center"/>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pPr>
            <w:r w:rsidR="358D6F4B">
              <w:drawing>
                <wp:inline wp14:editId="4D16A31F" wp14:anchorId="79C5DCB5">
                  <wp:extent cx="2762250" cy="1524000"/>
                  <wp:effectExtent l="0" t="0" r="0" b="0"/>
                  <wp:docPr id="37953952" name="" title=""/>
                  <wp:cNvGraphicFramePr>
                    <a:graphicFrameLocks noChangeAspect="1"/>
                  </wp:cNvGraphicFramePr>
                  <a:graphic>
                    <a:graphicData uri="http://schemas.openxmlformats.org/drawingml/2006/picture">
                      <pic:pic>
                        <pic:nvPicPr>
                          <pic:cNvPr id="0" name=""/>
                          <pic:cNvPicPr/>
                        </pic:nvPicPr>
                        <pic:blipFill>
                          <a:blip r:embed="Rd7e0dc1da865489a">
                            <a:extLst>
                              <a:ext xmlns:a="http://schemas.openxmlformats.org/drawingml/2006/main" uri="{28A0092B-C50C-407E-A947-70E740481C1C}">
                                <a14:useLocalDpi val="0"/>
                              </a:ext>
                            </a:extLst>
                          </a:blip>
                          <a:stretch>
                            <a:fillRect/>
                          </a:stretch>
                        </pic:blipFill>
                        <pic:spPr>
                          <a:xfrm>
                            <a:off x="0" y="0"/>
                            <a:ext cx="2762250" cy="1524000"/>
                          </a:xfrm>
                          <a:prstGeom prst="rect">
                            <a:avLst/>
                          </a:prstGeom>
                        </pic:spPr>
                      </pic:pic>
                    </a:graphicData>
                  </a:graphic>
                </wp:inline>
              </w:drawing>
            </w:r>
            <w:r w:rsidRPr="358D6F4B" w:rsidR="358D6F4B">
              <w:rPr>
                <w:rFonts w:ascii="Times New Roman" w:hAnsi="Times New Roman" w:eastAsia="Times New Roman" w:cs="Times New Roman"/>
                <w:b w:val="0"/>
                <w:bCs w:val="0"/>
                <w:i w:val="0"/>
                <w:iCs w:val="0"/>
                <w:caps w:val="0"/>
                <w:smallCaps w:val="0"/>
                <w:color w:val="000000" w:themeColor="accent6" w:themeTint="FF" w:themeShade="FF"/>
                <w:sz w:val="24"/>
                <w:szCs w:val="24"/>
                <w:lang w:val="en-US"/>
              </w:rPr>
              <w:t>(f)</w:t>
            </w:r>
          </w:p>
        </w:tc>
      </w:tr>
    </w:tbl>
    <w:p xmlns:wp14="http://schemas.microsoft.com/office/word/2010/wordml" w:rsidP="358D6F4B" w14:paraId="531AE270" wp14:textId="57009E49">
      <w:pPr>
        <w:pStyle w:val="Iiumjournal"/>
        <w:numPr>
          <w:numId w:val="0"/>
        </w:numPr>
        <w:ind w:left="0" w:hanging="0"/>
        <w:jc w:val="center"/>
        <w:textAlignment w:val="center"/>
        <w:rPr>
          <w:b w:val="0"/>
          <w:b w:val="false"/>
          <w:bCs w:val="0"/>
          <w:i w:val="0"/>
          <w:i w:val="false"/>
          <w:iCs w:val="0"/>
          <w:sz w:val="24"/>
          <w:szCs w:val="24"/>
        </w:rPr>
      </w:pPr>
      <w:r w:rsidRPr="358D6F4B" w:rsidR="358D6F4B">
        <w:rPr>
          <w:b w:val="0"/>
          <w:bCs w:val="0"/>
          <w:i w:val="0"/>
          <w:iCs w:val="0"/>
          <w:sz w:val="24"/>
          <w:szCs w:val="24"/>
        </w:rPr>
        <w:t xml:space="preserve">Fig. 8: The sequence of motion when </w:t>
      </w:r>
      <w:proofErr w:type="spellStart"/>
      <w:r w:rsidRPr="358D6F4B" w:rsidR="358D6F4B">
        <w:rPr>
          <w:b w:val="0"/>
          <w:bCs w:val="0"/>
          <w:i w:val="1"/>
          <w:iCs w:val="1"/>
          <w:sz w:val="24"/>
          <w:szCs w:val="24"/>
        </w:rPr>
        <w:t>r_mini</w:t>
      </w:r>
      <w:proofErr w:type="spellEnd"/>
      <w:r w:rsidRPr="358D6F4B" w:rsidR="358D6F4B">
        <w:rPr>
          <w:b w:val="0"/>
          <w:bCs w:val="0"/>
          <w:i w:val="0"/>
          <w:iCs w:val="0"/>
          <w:sz w:val="24"/>
          <w:szCs w:val="24"/>
        </w:rPr>
        <w:t xml:space="preserve"> successfully avoid a moving obstacle when the obstacle is at a turning point to move away from the hardware. </w:t>
      </w:r>
    </w:p>
    <w:p xmlns:wp14="http://schemas.microsoft.com/office/word/2010/wordml" w14:paraId="54CD245A" wp14:textId="77777777">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r>
      <w:r>
        <w:br w:type="page"/>
      </w:r>
    </w:p>
    <w:tbl>
      <w:tblPr>
        <w:tblW w:w="5000" w:type="pct"/>
        <w:jc w:val="left"/>
        <w:tblInd w:w="0" w:type="dxa"/>
        <w:tblLayout w:type="fixed"/>
        <w:tblCellMar>
          <w:top w:w="0" w:type="dxa"/>
          <w:left w:w="0" w:type="dxa"/>
          <w:bottom w:w="0" w:type="dxa"/>
          <w:right w:w="0" w:type="dxa"/>
        </w:tblCellMar>
      </w:tblPr>
      <w:tblGrid>
        <w:gridCol w:w="4512"/>
        <w:gridCol w:w="4514"/>
      </w:tblGrid>
      <w:tr xmlns:wp14="http://schemas.microsoft.com/office/word/2010/wordml" w:rsidTr="358D6F4B" w14:paraId="26218390" wp14:textId="77777777">
        <w:trPr/>
        <w:tc>
          <w:tcPr>
            <w:tcW w:w="4512" w:type="dxa"/>
            <w:tcBorders/>
            <w:tcMar/>
          </w:tcPr>
          <w:p w:rsidP="358D6F4B" w14:paraId="1231BE67" wp14:textId="77777777">
            <w:pPr>
              <w:pStyle w:val="TableContents"/>
              <w:pageBreakBefore/>
              <w:jc w:val="center"/>
              <w:rPr>
                <w:rFonts w:ascii="Times New Roman" w:hAnsi="Times New Roman" w:eastAsia="Times New Roman" w:cs="Times New Roman"/>
              </w:rPr>
            </w:pPr>
            <w:r w:rsidR="358D6F4B">
              <w:drawing>
                <wp:inline xmlns:wp14="http://schemas.microsoft.com/office/word/2010/wordprocessingDrawing" wp14:editId="250EFA62" wp14:anchorId="670C1CF2">
                  <wp:extent cx="2569210" cy="1820545"/>
                  <wp:effectExtent l="0" t="0" r="0" b="0"/>
                  <wp:docPr id="114" name="Image33" title=""/>
                  <wp:cNvGraphicFramePr>
                    <a:graphicFrameLocks noChangeAspect="1"/>
                  </wp:cNvGraphicFramePr>
                  <a:graphic>
                    <a:graphicData uri="http://schemas.openxmlformats.org/drawingml/2006/picture">
                      <pic:pic>
                        <pic:nvPicPr>
                          <pic:cNvPr id="0" name="Image33"/>
                          <pic:cNvPicPr/>
                        </pic:nvPicPr>
                        <pic:blipFill>
                          <a:blip r:embed="R5e56e1575e144f93">
                            <a:extLst>
                              <a:ext xmlns:a="http://schemas.openxmlformats.org/drawingml/2006/main" uri="{28A0092B-C50C-407E-A947-70E740481C1C}">
                                <a14:useLocalDpi val="0"/>
                              </a:ext>
                            </a:extLst>
                          </a:blip>
                          <a:stretch>
                            <a:fillRect/>
                          </a:stretch>
                        </pic:blipFill>
                        <pic:spPr>
                          <a:xfrm rot="0" flipH="0" flipV="0">
                            <a:off x="0" y="0"/>
                            <a:ext cx="2569210" cy="1820545"/>
                          </a:xfrm>
                          <a:prstGeom prst="rect">
                            <a:avLst/>
                          </a:prstGeom>
                        </pic:spPr>
                      </pic:pic>
                    </a:graphicData>
                  </a:graphic>
                </wp:inline>
              </w:drawing>
            </w:r>
          </w:p>
          <w:p w:rsidP="358D6F4B" w14:paraId="21DC8666" wp14:textId="77777777">
            <w:pPr>
              <w:pStyle w:val="TableContents"/>
              <w:jc w:val="center"/>
              <w:rPr>
                <w:rFonts w:ascii="Times New Roman" w:hAnsi="Times New Roman" w:eastAsia="Times New Roman" w:cs="Times New Roman"/>
              </w:rPr>
            </w:pPr>
            <w:r w:rsidRPr="358D6F4B" w:rsidR="358D6F4B">
              <w:rPr>
                <w:rFonts w:ascii="Times New Roman" w:hAnsi="Times New Roman" w:eastAsia="Times New Roman" w:cs="Times New Roman"/>
              </w:rPr>
              <w:t>(a)</w:t>
            </w:r>
          </w:p>
        </w:tc>
        <w:tc>
          <w:tcPr>
            <w:tcW w:w="4514" w:type="dxa"/>
            <w:tcBorders/>
            <w:tcMar/>
            <w:vAlign w:val="center"/>
          </w:tcPr>
          <w:p w:rsidP="358D6F4B" w14:paraId="36FEB5B0" wp14:textId="77777777">
            <w:pPr>
              <w:pStyle w:val="TableContents"/>
              <w:jc w:val="center"/>
              <w:rPr>
                <w:rFonts w:ascii="Times New Roman" w:hAnsi="Times New Roman" w:eastAsia="Times New Roman" w:cs="Times New Roman"/>
              </w:rPr>
            </w:pPr>
            <w:r w:rsidR="721EA17D">
              <w:drawing>
                <wp:inline xmlns:wp14="http://schemas.microsoft.com/office/word/2010/wordprocessingDrawing" wp14:editId="1E2DA6FD" wp14:anchorId="6ACF2093">
                  <wp:extent cx="2604770" cy="1822450"/>
                  <wp:effectExtent l="0" t="0" r="0" b="0"/>
                  <wp:docPr id="115" name="Image34" title=""/>
                  <wp:cNvGraphicFramePr>
                    <a:graphicFrameLocks noChangeAspect="1"/>
                  </wp:cNvGraphicFramePr>
                  <a:graphic>
                    <a:graphicData uri="http://schemas.openxmlformats.org/drawingml/2006/picture">
                      <pic:pic>
                        <pic:nvPicPr>
                          <pic:cNvPr id="0" name="Image34"/>
                          <pic:cNvPicPr/>
                        </pic:nvPicPr>
                        <pic:blipFill>
                          <a:blip r:embed="R3cfebbed17564c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4770" cy="1822450"/>
                          </a:xfrm>
                          <a:prstGeom prst="rect">
                            <a:avLst/>
                          </a:prstGeom>
                        </pic:spPr>
                      </pic:pic>
                    </a:graphicData>
                  </a:graphic>
                </wp:inline>
              </w:drawing>
            </w:r>
          </w:p>
          <w:p w:rsidP="358D6F4B" w14:paraId="131CE198" wp14:textId="77777777">
            <w:pPr>
              <w:pStyle w:val="TableContents"/>
              <w:jc w:val="center"/>
              <w:rPr>
                <w:rFonts w:ascii="Times New Roman" w:hAnsi="Times New Roman" w:eastAsia="Times New Roman" w:cs="Times New Roman"/>
              </w:rPr>
            </w:pPr>
            <w:r w:rsidRPr="358D6F4B" w:rsidR="721EA17D">
              <w:rPr>
                <w:rFonts w:ascii="Times New Roman" w:hAnsi="Times New Roman" w:eastAsia="Times New Roman" w:cs="Times New Roman"/>
              </w:rPr>
              <w:t>(b)</w:t>
            </w:r>
          </w:p>
        </w:tc>
      </w:tr>
      <w:tr xmlns:wp14="http://schemas.microsoft.com/office/word/2010/wordml" w:rsidTr="358D6F4B" w14:paraId="614EF091" wp14:textId="77777777">
        <w:trPr/>
        <w:tc>
          <w:tcPr>
            <w:tcW w:w="4512" w:type="dxa"/>
            <w:tcBorders/>
            <w:tcMar/>
          </w:tcPr>
          <w:p w:rsidP="358D6F4B" w14:paraId="30D7AA69" wp14:textId="77777777">
            <w:pPr>
              <w:pStyle w:val="TableContents"/>
              <w:jc w:val="center"/>
              <w:rPr>
                <w:rFonts w:ascii="Times New Roman" w:hAnsi="Times New Roman" w:eastAsia="Times New Roman" w:cs="Times New Roman"/>
              </w:rPr>
            </w:pPr>
            <w:r w:rsidR="358D6F4B">
              <w:drawing>
                <wp:inline xmlns:wp14="http://schemas.microsoft.com/office/word/2010/wordprocessingDrawing" wp14:editId="36607824" wp14:anchorId="2D44AEA5">
                  <wp:extent cx="2759710" cy="1953260"/>
                  <wp:effectExtent l="0" t="0" r="0" b="0"/>
                  <wp:docPr id="116" name="Image35" title=""/>
                  <wp:cNvGraphicFramePr>
                    <a:graphicFrameLocks noChangeAspect="1"/>
                  </wp:cNvGraphicFramePr>
                  <a:graphic>
                    <a:graphicData uri="http://schemas.openxmlformats.org/drawingml/2006/picture">
                      <pic:pic>
                        <pic:nvPicPr>
                          <pic:cNvPr id="0" name="Image35"/>
                          <pic:cNvPicPr/>
                        </pic:nvPicPr>
                        <pic:blipFill>
                          <a:blip r:embed="Rea4b57b19cf34304">
                            <a:extLst>
                              <a:ext xmlns:a="http://schemas.openxmlformats.org/drawingml/2006/main" uri="{28A0092B-C50C-407E-A947-70E740481C1C}">
                                <a14:useLocalDpi val="0"/>
                              </a:ext>
                            </a:extLst>
                          </a:blip>
                          <a:stretch>
                            <a:fillRect/>
                          </a:stretch>
                        </pic:blipFill>
                        <pic:spPr>
                          <a:xfrm rot="0" flipH="0" flipV="0">
                            <a:off x="0" y="0"/>
                            <a:ext cx="2759710" cy="1953260"/>
                          </a:xfrm>
                          <a:prstGeom prst="rect">
                            <a:avLst/>
                          </a:prstGeom>
                        </pic:spPr>
                      </pic:pic>
                    </a:graphicData>
                  </a:graphic>
                </wp:inline>
              </w:drawing>
            </w:r>
          </w:p>
          <w:p w:rsidP="358D6F4B" w14:paraId="75C65189" wp14:textId="77777777">
            <w:pPr>
              <w:pStyle w:val="TableContents"/>
              <w:jc w:val="center"/>
              <w:rPr>
                <w:rFonts w:ascii="Times New Roman" w:hAnsi="Times New Roman" w:eastAsia="Times New Roman" w:cs="Times New Roman"/>
              </w:rPr>
            </w:pPr>
            <w:r w:rsidRPr="358D6F4B" w:rsidR="358D6F4B">
              <w:rPr>
                <w:rFonts w:ascii="Times New Roman" w:hAnsi="Times New Roman" w:eastAsia="Times New Roman" w:cs="Times New Roman"/>
              </w:rPr>
              <w:t>(c)</w:t>
            </w:r>
          </w:p>
        </w:tc>
        <w:tc>
          <w:tcPr>
            <w:tcW w:w="4514" w:type="dxa"/>
            <w:tcBorders/>
            <w:tcMar/>
          </w:tcPr>
          <w:p w:rsidP="358D6F4B" w14:paraId="3763D83C" wp14:textId="4948EA81">
            <w:pPr>
              <w:pStyle w:val="TableContents"/>
              <w:jc w:val="center"/>
              <w:rPr>
                <w:rFonts w:ascii="Times New Roman" w:hAnsi="Times New Roman" w:eastAsia="Times New Roman" w:cs="Times New Roman"/>
              </w:rPr>
            </w:pPr>
            <w:r w:rsidR="721EA17D">
              <w:drawing>
                <wp:inline xmlns:wp14="http://schemas.microsoft.com/office/word/2010/wordprocessingDrawing" wp14:editId="6D61A7D8" wp14:anchorId="558F235A">
                  <wp:extent cx="2865755" cy="1963420"/>
                  <wp:effectExtent l="0" t="0" r="0" b="0"/>
                  <wp:docPr id="117" name="Image36" title=""/>
                  <wp:cNvGraphicFramePr>
                    <a:graphicFrameLocks noChangeAspect="1"/>
                  </wp:cNvGraphicFramePr>
                  <a:graphic>
                    <a:graphicData uri="http://schemas.openxmlformats.org/drawingml/2006/picture">
                      <pic:pic>
                        <pic:nvPicPr>
                          <pic:cNvPr id="0" name="Image36"/>
                          <pic:cNvPicPr/>
                        </pic:nvPicPr>
                        <pic:blipFill>
                          <a:blip r:embed="R3a10e8024d764e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65755" cy="1963420"/>
                          </a:xfrm>
                          <a:prstGeom prst="rect">
                            <a:avLst/>
                          </a:prstGeom>
                        </pic:spPr>
                      </pic:pic>
                    </a:graphicData>
                  </a:graphic>
                </wp:inline>
              </w:drawing>
            </w:r>
            <w:r w:rsidRPr="358D6F4B" w:rsidR="721EA17D">
              <w:rPr>
                <w:rFonts w:ascii="Times New Roman" w:hAnsi="Times New Roman" w:eastAsia="Times New Roman" w:cs="Times New Roman"/>
              </w:rPr>
              <w:t>(d)</w:t>
            </w:r>
          </w:p>
        </w:tc>
      </w:tr>
    </w:tbl>
    <w:p xmlns:wp14="http://schemas.microsoft.com/office/word/2010/wordml" w14:paraId="2F06F8FC" wp14:textId="77777777">
      <w:pPr>
        <w:pStyle w:val="Iiumjournal"/>
        <w:numPr>
          <w:ilvl w:val="0"/>
          <w:numId w:val="0"/>
        </w:numPr>
        <w:bidi w:val="0"/>
        <w:jc w:val="center"/>
        <w:textAlignment w:val="center"/>
        <w:rPr>
          <w:b w:val="false"/>
          <w:b w:val="false"/>
          <w:bCs w:val="false"/>
          <w:i w:val="false"/>
          <w:i w:val="false"/>
          <w:iCs w:val="false"/>
          <w:sz w:val="24"/>
          <w:szCs w:val="24"/>
        </w:rPr>
      </w:pPr>
      <w:r>
        <w:rPr>
          <w:b w:val="false"/>
          <w:bCs w:val="false"/>
          <w:i w:val="false"/>
          <w:iCs w:val="false"/>
          <w:sz w:val="24"/>
          <w:szCs w:val="24"/>
        </w:rPr>
        <w:t xml:space="preserve">Fig.  9: Reactions from joints 1, 2, and 3, show that the planner, together with the cycle space, behave reactively towards the moving object. No rapid movement or rate on joints 4, 5, 6 are observed. </w:t>
      </w:r>
    </w:p>
    <w:p xmlns:wp14="http://schemas.microsoft.com/office/word/2010/wordml" w14:paraId="39B0AC5C" wp14:textId="77777777">
      <w:pPr>
        <w:pStyle w:val="Iiumjournal"/>
        <w:numPr>
          <w:ilvl w:val="0"/>
          <w:numId w:val="1"/>
        </w:numPr>
        <w:bidi w:val="0"/>
        <w:jc w:val="both"/>
        <w:textAlignment w:val="center"/>
        <w:rPr>
          <w:b/>
          <w:b/>
          <w:bCs/>
          <w:i w:val="false"/>
          <w:i w:val="false"/>
          <w:iCs w:val="false"/>
          <w:sz w:val="28"/>
          <w:szCs w:val="24"/>
        </w:rPr>
      </w:pPr>
      <w:r>
        <w:rPr>
          <w:b/>
          <w:bCs/>
          <w:i w:val="false"/>
          <w:iCs w:val="false"/>
          <w:sz w:val="28"/>
          <w:szCs w:val="24"/>
        </w:rPr>
        <w:t>CONCLUSION AND RECOMMENDATION</w:t>
      </w:r>
    </w:p>
    <w:p xmlns:wp14="http://schemas.microsoft.com/office/word/2010/wordml" w:rsidP="0F233ADF" w14:paraId="53C01274" wp14:textId="4BD2D6C8">
      <w:pPr>
        <w:pStyle w:val="Iiumjournal"/>
        <w:numPr>
          <w:numId w:val="0"/>
        </w:numPr>
        <w:bidi w:val="0"/>
        <w:spacing w:before="120" w:beforeAutospacing="off"/>
        <w:ind w:left="0" w:firstLine="450"/>
        <w:jc w:val="both"/>
        <w:textAlignment w:val="center"/>
        <w:rPr>
          <w:b w:val="0"/>
          <w:b/>
          <w:bCs w:val="0"/>
          <w:i w:val="0"/>
          <w:i w:val="false"/>
          <w:iCs w:val="0"/>
          <w:sz w:val="24"/>
          <w:szCs w:val="24"/>
        </w:rPr>
      </w:pPr>
      <w:r w:rsidRPr="0F233ADF" w:rsidR="721EA17D">
        <w:rPr>
          <w:b w:val="0"/>
          <w:bCs w:val="0"/>
          <w:i w:val="0"/>
          <w:iCs w:val="0"/>
          <w:sz w:val="24"/>
          <w:szCs w:val="24"/>
        </w:rPr>
        <w:t>We conclude that</w:t>
      </w:r>
      <w:r w:rsidRPr="0F233ADF" w:rsidR="3924D82F">
        <w:rPr>
          <w:b w:val="0"/>
          <w:bCs w:val="0"/>
          <w:i w:val="0"/>
          <w:iCs w:val="0"/>
          <w:sz w:val="24"/>
          <w:szCs w:val="24"/>
        </w:rPr>
        <w:t xml:space="preserve"> the RRT outperformed other sampling-based planners when the workspace of a manipulator is subjected to </w:t>
      </w:r>
      <w:r w:rsidRPr="0F233ADF" w:rsidR="6AD0DC94">
        <w:rPr>
          <w:b w:val="0"/>
          <w:bCs w:val="0"/>
          <w:i w:val="0"/>
          <w:iCs w:val="0"/>
          <w:sz w:val="24"/>
          <w:szCs w:val="24"/>
        </w:rPr>
        <w:t xml:space="preserve">the </w:t>
      </w:r>
      <w:r w:rsidRPr="0F233ADF" w:rsidR="3924D82F">
        <w:rPr>
          <w:b w:val="0"/>
          <w:bCs w:val="0"/>
          <w:i w:val="0"/>
          <w:iCs w:val="0"/>
          <w:sz w:val="24"/>
          <w:szCs w:val="24"/>
        </w:rPr>
        <w:t>static obstacle</w:t>
      </w:r>
      <w:r w:rsidRPr="0F233ADF" w:rsidR="44D165ED">
        <w:rPr>
          <w:b w:val="0"/>
          <w:bCs w:val="0"/>
          <w:i w:val="0"/>
          <w:iCs w:val="0"/>
          <w:sz w:val="24"/>
          <w:szCs w:val="24"/>
        </w:rPr>
        <w:t>s</w:t>
      </w:r>
      <w:r w:rsidRPr="0F233ADF" w:rsidR="3924D82F">
        <w:rPr>
          <w:b w:val="0"/>
          <w:bCs w:val="0"/>
          <w:i w:val="0"/>
          <w:iCs w:val="0"/>
          <w:sz w:val="24"/>
          <w:szCs w:val="24"/>
        </w:rPr>
        <w:t xml:space="preserve">. </w:t>
      </w:r>
      <w:r w:rsidRPr="0F233ADF" w:rsidR="52B5DE00">
        <w:rPr>
          <w:b w:val="0"/>
          <w:bCs w:val="0"/>
          <w:i w:val="0"/>
          <w:iCs w:val="0"/>
          <w:sz w:val="24"/>
          <w:szCs w:val="24"/>
        </w:rPr>
        <w:t xml:space="preserve">We observe that the RRT reacts to a moving object under the cycle space on a dynamic setup. </w:t>
      </w:r>
      <w:r w:rsidRPr="0F233ADF" w:rsidR="1A7920E0">
        <w:rPr>
          <w:b w:val="0"/>
          <w:bCs w:val="0"/>
          <w:i w:val="0"/>
          <w:iCs w:val="0"/>
          <w:sz w:val="24"/>
          <w:szCs w:val="24"/>
        </w:rPr>
        <w:t>We also concluded that</w:t>
      </w:r>
      <w:r w:rsidRPr="0F233ADF" w:rsidR="3B32958B">
        <w:rPr>
          <w:b w:val="0"/>
          <w:bCs w:val="0"/>
          <w:i w:val="0"/>
          <w:iCs w:val="0"/>
          <w:sz w:val="24"/>
          <w:szCs w:val="24"/>
        </w:rPr>
        <w:t xml:space="preserve"> with</w:t>
      </w:r>
      <w:r w:rsidRPr="0F233ADF" w:rsidR="6D341177">
        <w:rPr>
          <w:b w:val="0"/>
          <w:bCs w:val="0"/>
          <w:i w:val="0"/>
          <w:iCs w:val="0"/>
          <w:sz w:val="24"/>
          <w:szCs w:val="24"/>
        </w:rPr>
        <w:t xml:space="preserve"> </w:t>
      </w:r>
      <w:r w:rsidRPr="0F233ADF" w:rsidR="39A90A51">
        <w:rPr>
          <w:b w:val="0"/>
          <w:bCs w:val="0"/>
          <w:i w:val="0"/>
          <w:iCs w:val="0"/>
          <w:sz w:val="24"/>
          <w:szCs w:val="24"/>
        </w:rPr>
        <w:t>velocity</w:t>
      </w:r>
      <w:r w:rsidRPr="0F233ADF" w:rsidR="522F115D">
        <w:rPr>
          <w:b w:val="0"/>
          <w:bCs w:val="0"/>
          <w:i w:val="0"/>
          <w:iCs w:val="0"/>
          <w:sz w:val="24"/>
          <w:szCs w:val="24"/>
        </w:rPr>
        <w:t>-</w:t>
      </w:r>
      <w:r w:rsidRPr="0F233ADF" w:rsidR="39A90A51">
        <w:rPr>
          <w:b w:val="0"/>
          <w:bCs w:val="0"/>
          <w:i w:val="0"/>
          <w:iCs w:val="0"/>
          <w:sz w:val="24"/>
          <w:szCs w:val="24"/>
        </w:rPr>
        <w:t>constrained configur</w:t>
      </w:r>
      <w:r w:rsidRPr="0F233ADF" w:rsidR="35503149">
        <w:rPr>
          <w:b w:val="0"/>
          <w:bCs w:val="0"/>
          <w:i w:val="0"/>
          <w:iCs w:val="0"/>
          <w:sz w:val="24"/>
          <w:szCs w:val="24"/>
        </w:rPr>
        <w:t>ation</w:t>
      </w:r>
      <w:r w:rsidRPr="0F233ADF" w:rsidR="39A90A51">
        <w:rPr>
          <w:b w:val="0"/>
          <w:bCs w:val="0"/>
          <w:i w:val="0"/>
          <w:iCs w:val="0"/>
          <w:sz w:val="24"/>
          <w:szCs w:val="24"/>
        </w:rPr>
        <w:t xml:space="preserve"> within the RRT, the planners </w:t>
      </w:r>
      <w:r w:rsidRPr="0F233ADF" w:rsidR="671A70C1">
        <w:rPr>
          <w:b w:val="0"/>
          <w:bCs w:val="0"/>
          <w:i w:val="0"/>
          <w:iCs w:val="0"/>
          <w:sz w:val="24"/>
          <w:szCs w:val="24"/>
        </w:rPr>
        <w:t>generate singularity-denied</w:t>
      </w:r>
      <w:r w:rsidRPr="0F233ADF" w:rsidR="39A90A51">
        <w:rPr>
          <w:b w:val="0"/>
          <w:bCs w:val="0"/>
          <w:i w:val="0"/>
          <w:iCs w:val="0"/>
          <w:sz w:val="24"/>
          <w:szCs w:val="24"/>
        </w:rPr>
        <w:t xml:space="preserve"> </w:t>
      </w:r>
      <w:r w:rsidRPr="0F233ADF" w:rsidR="2059F375">
        <w:rPr>
          <w:b w:val="0"/>
          <w:bCs w:val="0"/>
          <w:i w:val="0"/>
          <w:iCs w:val="0"/>
          <w:sz w:val="24"/>
          <w:szCs w:val="24"/>
        </w:rPr>
        <w:t>trajectory</w:t>
      </w:r>
      <w:r w:rsidRPr="0F233ADF" w:rsidR="39A90A51">
        <w:rPr>
          <w:b w:val="0"/>
          <w:bCs w:val="0"/>
          <w:i w:val="0"/>
          <w:iCs w:val="0"/>
          <w:sz w:val="24"/>
          <w:szCs w:val="24"/>
        </w:rPr>
        <w:t xml:space="preserve">. </w:t>
      </w:r>
      <w:r w:rsidRPr="0F233ADF" w:rsidR="721EA17D">
        <w:rPr>
          <w:b w:val="0"/>
          <w:bCs w:val="0"/>
          <w:i w:val="0"/>
          <w:iCs w:val="0"/>
          <w:sz w:val="24"/>
          <w:szCs w:val="24"/>
        </w:rPr>
        <w:t xml:space="preserve">To </w:t>
      </w:r>
      <w:r w:rsidRPr="0F233ADF" w:rsidR="496569DD">
        <w:rPr>
          <w:b w:val="0"/>
          <w:bCs w:val="0"/>
          <w:i w:val="0"/>
          <w:iCs w:val="0"/>
          <w:sz w:val="24"/>
          <w:szCs w:val="24"/>
        </w:rPr>
        <w:t>i</w:t>
      </w:r>
      <w:r w:rsidRPr="0F233ADF" w:rsidR="374EDFED">
        <w:rPr>
          <w:b w:val="0"/>
          <w:bCs w:val="0"/>
          <w:i w:val="0"/>
          <w:iCs w:val="0"/>
          <w:sz w:val="24"/>
          <w:szCs w:val="24"/>
        </w:rPr>
        <w:t>mprove</w:t>
      </w:r>
      <w:r w:rsidRPr="0F233ADF" w:rsidR="721EA17D">
        <w:rPr>
          <w:b w:val="0"/>
          <w:bCs w:val="0"/>
          <w:i w:val="0"/>
          <w:iCs w:val="0"/>
          <w:sz w:val="24"/>
          <w:szCs w:val="24"/>
        </w:rPr>
        <w:t xml:space="preserve"> the time-to-collision</w:t>
      </w:r>
      <w:r w:rsidRPr="0F233ADF" w:rsidR="348460BD">
        <w:rPr>
          <w:b w:val="0"/>
          <w:bCs w:val="0"/>
          <w:i w:val="0"/>
          <w:iCs w:val="0"/>
          <w:sz w:val="24"/>
          <w:szCs w:val="24"/>
        </w:rPr>
        <w:t xml:space="preserve"> value</w:t>
      </w:r>
      <w:r w:rsidRPr="0F233ADF" w:rsidR="721EA17D">
        <w:rPr>
          <w:b w:val="0"/>
          <w:bCs w:val="0"/>
          <w:i w:val="0"/>
          <w:iCs w:val="0"/>
          <w:sz w:val="24"/>
          <w:szCs w:val="24"/>
        </w:rPr>
        <w:t xml:space="preserve">, we proposed </w:t>
      </w:r>
      <w:r w:rsidRPr="0F233ADF" w:rsidR="721EA17D">
        <w:rPr>
          <w:b w:val="0"/>
          <w:bCs w:val="0"/>
          <w:i w:val="0"/>
          <w:iCs w:val="0"/>
          <w:sz w:val="24"/>
          <w:szCs w:val="24"/>
        </w:rPr>
        <w:t>a</w:t>
      </w:r>
      <w:r w:rsidRPr="0F233ADF" w:rsidR="4BA96AF7">
        <w:rPr>
          <w:b w:val="0"/>
          <w:bCs w:val="0"/>
          <w:i w:val="0"/>
          <w:iCs w:val="0"/>
          <w:sz w:val="24"/>
          <w:szCs w:val="24"/>
        </w:rPr>
        <w:t>n</w:t>
      </w:r>
      <w:r w:rsidRPr="0F233ADF" w:rsidR="721EA17D">
        <w:rPr>
          <w:b w:val="0"/>
          <w:bCs w:val="0"/>
          <w:i w:val="0"/>
          <w:iCs w:val="0"/>
          <w:sz w:val="24"/>
          <w:szCs w:val="24"/>
        </w:rPr>
        <w:t xml:space="preserve"> obstacle</w:t>
      </w:r>
      <w:r w:rsidRPr="0F233ADF" w:rsidR="0DBDF38D">
        <w:rPr>
          <w:b w:val="0"/>
          <w:bCs w:val="0"/>
          <w:i w:val="0"/>
          <w:iCs w:val="0"/>
          <w:sz w:val="24"/>
          <w:szCs w:val="24"/>
        </w:rPr>
        <w:t>-</w:t>
      </w:r>
      <w:r w:rsidRPr="0F233ADF" w:rsidR="721EA17D">
        <w:rPr>
          <w:b w:val="0"/>
          <w:bCs w:val="0"/>
          <w:i w:val="0"/>
          <w:iCs w:val="0"/>
          <w:sz w:val="24"/>
          <w:szCs w:val="24"/>
        </w:rPr>
        <w:t xml:space="preserve">tracking pipeline via mapping sensors such as an RGB-D sensor or a LiDAR. It is also recommended that more than one intermediate pose </w:t>
      </w:r>
      <w:r w:rsidRPr="0F233ADF" w:rsidR="6C532199">
        <w:rPr>
          <w:b w:val="0"/>
          <w:bCs w:val="0"/>
          <w:i w:val="0"/>
          <w:iCs w:val="0"/>
          <w:sz w:val="24"/>
          <w:szCs w:val="24"/>
        </w:rPr>
        <w:t xml:space="preserve">capable of reacting with the environment </w:t>
      </w:r>
      <w:r w:rsidRPr="0F233ADF" w:rsidR="721EA17D">
        <w:rPr>
          <w:b w:val="0"/>
          <w:bCs w:val="0"/>
          <w:i w:val="0"/>
          <w:iCs w:val="0"/>
          <w:sz w:val="24"/>
          <w:szCs w:val="24"/>
        </w:rPr>
        <w:t>between th</w:t>
      </w:r>
      <w:r w:rsidRPr="0F233ADF" w:rsidR="721EA17D">
        <w:rPr>
          <w:b w:val="0"/>
          <w:bCs w:val="0"/>
          <w:i w:val="0"/>
          <w:iCs w:val="0"/>
          <w:sz w:val="24"/>
          <w:szCs w:val="24"/>
        </w:rPr>
        <w:t xml:space="preserve">e </w:t>
      </w:r>
      <w:r w:rsidRPr="0F233ADF" w:rsidR="721EA17D">
        <w:rPr>
          <w:b w:val="0"/>
          <w:bCs w:val="0"/>
          <w:i w:val="0"/>
          <w:iCs w:val="0"/>
          <w:sz w:val="24"/>
          <w:szCs w:val="24"/>
        </w:rPr>
        <w:t>initi</w:t>
      </w:r>
      <w:r w:rsidRPr="0F233ADF" w:rsidR="721EA17D">
        <w:rPr>
          <w:b w:val="0"/>
          <w:bCs w:val="0"/>
          <w:i w:val="0"/>
          <w:iCs w:val="0"/>
          <w:sz w:val="24"/>
          <w:szCs w:val="24"/>
        </w:rPr>
        <w:t>al</w:t>
      </w:r>
      <w:r w:rsidRPr="0F233ADF" w:rsidR="721EA17D">
        <w:rPr>
          <w:b w:val="0"/>
          <w:bCs w:val="0"/>
          <w:i w:val="0"/>
          <w:iCs w:val="0"/>
          <w:sz w:val="24"/>
          <w:szCs w:val="24"/>
        </w:rPr>
        <w:t xml:space="preserve"> </w:t>
      </w:r>
      <w:r w:rsidRPr="0F233ADF" w:rsidR="7AF43989">
        <w:rPr>
          <w:b w:val="0"/>
          <w:bCs w:val="0"/>
          <w:i w:val="0"/>
          <w:iCs w:val="0"/>
          <w:sz w:val="24"/>
          <w:szCs w:val="24"/>
        </w:rPr>
        <w:t>pose and</w:t>
      </w:r>
      <w:r w:rsidRPr="0F233ADF" w:rsidR="721EA17D">
        <w:rPr>
          <w:b w:val="0"/>
          <w:bCs w:val="0"/>
          <w:i w:val="0"/>
          <w:iCs w:val="0"/>
          <w:sz w:val="24"/>
          <w:szCs w:val="24"/>
        </w:rPr>
        <w:t xml:space="preserve"> the goal pose </w:t>
      </w:r>
      <w:r w:rsidRPr="0F233ADF" w:rsidR="097F2341">
        <w:rPr>
          <w:b w:val="0"/>
          <w:bCs w:val="0"/>
          <w:i w:val="0"/>
          <w:iCs w:val="0"/>
          <w:sz w:val="24"/>
          <w:szCs w:val="24"/>
        </w:rPr>
        <w:t xml:space="preserve">should </w:t>
      </w:r>
      <w:r w:rsidRPr="0F233ADF" w:rsidR="27CBD826">
        <w:rPr>
          <w:b w:val="0"/>
          <w:bCs w:val="0"/>
          <w:i w:val="0"/>
          <w:iCs w:val="0"/>
          <w:sz w:val="24"/>
          <w:szCs w:val="24"/>
        </w:rPr>
        <w:t>be defined in the cycle space</w:t>
      </w:r>
      <w:r w:rsidRPr="0F233ADF" w:rsidR="721EA17D">
        <w:rPr>
          <w:b w:val="0"/>
          <w:bCs w:val="0"/>
          <w:i w:val="0"/>
          <w:iCs w:val="0"/>
          <w:sz w:val="24"/>
          <w:szCs w:val="24"/>
        </w:rPr>
        <w:t xml:space="preserve">. </w:t>
      </w:r>
    </w:p>
    <w:p xmlns:wp14="http://schemas.microsoft.com/office/word/2010/wordml" w14:paraId="07280B76" wp14:textId="77777777">
      <w:pPr>
        <w:pStyle w:val="Iiumjournal"/>
        <w:numPr>
          <w:ilvl w:val="0"/>
          <w:numId w:val="0"/>
        </w:numPr>
        <w:bidi w:val="0"/>
        <w:jc w:val="both"/>
        <w:textAlignment w:val="center"/>
        <w:rPr>
          <w:b/>
          <w:b/>
          <w:bCs/>
          <w:i w:val="false"/>
          <w:i w:val="false"/>
          <w:iCs w:val="false"/>
          <w:sz w:val="28"/>
          <w:szCs w:val="24"/>
        </w:rPr>
      </w:pPr>
      <w:r>
        <w:rPr>
          <w:b/>
          <w:bCs/>
          <w:i w:val="false"/>
          <w:iCs w:val="false"/>
          <w:sz w:val="28"/>
          <w:szCs w:val="24"/>
        </w:rPr>
        <w:t>BIBLIOGRAPHY</w:t>
      </w:r>
    </w:p>
    <w:p xmlns:wp14="http://schemas.microsoft.com/office/word/2010/wordml" w14:paraId="34FF1C98" wp14:textId="77777777">
      <w:pPr>
        <w:sectPr>
          <w:type w:val="nextPage"/>
          <w:pgSz w:w="11906" w:h="16838" w:orient="portrait"/>
          <w:pgMar w:top="1728" w:right="1440" w:bottom="1152" w:left="1440" w:header="0" w:footer="0" w:gutter="0"/>
          <w:pgNumType w:fmt="decimal"/>
          <w:formProt w:val="false"/>
          <w:textDirection w:val="lrTb"/>
          <w:docGrid w:type="default" w:linePitch="600" w:charSpace="32768"/>
          <w:headerReference w:type="default" r:id="R6b33b9ab9e69415c"/>
          <w:footerReference w:type="default" r:id="Rb20fcd3a34a54e95"/>
        </w:sectPr>
      </w:pPr>
    </w:p>
    <w:p xmlns:wp14="http://schemas.microsoft.com/office/word/2010/wordml" w14:paraId="5DB9A049" wp14:textId="77777777">
      <w:pPr>
        <w:pStyle w:val="Normal"/>
        <w:spacing w:before="0" w:after="140" w:line="288" w:lineRule="auto"/>
        <w:ind w:left="640" w:right="0" w:hanging="640"/>
        <w:rPr>
          <w:rFonts w:ascii="Times New Roman" w:hAnsi="Times New Roman"/>
          <w:sz w:val="28"/>
        </w:rPr>
      </w:pPr>
      <w:r>
        <w:rPr>
          <w:rFonts w:ascii="Times New Roman" w:hAnsi="Times New Roman"/>
          <w:sz w:val="28"/>
        </w:rPr>
        <w:t>[1]</w:t>
      </w:r>
      <w:r>
        <w:rPr>
          <w:rFonts w:ascii="Times New Roman" w:hAnsi="Times New Roman"/>
          <w:sz w:val="28"/>
        </w:rPr>
        <w:tab/>
      </w:r>
      <w:r>
        <w:rPr>
          <w:rFonts w:ascii="Times New Roman" w:hAnsi="Times New Roman"/>
          <w:sz w:val="24"/>
          <w:szCs w:val="24"/>
        </w:rPr>
        <w:t xml:space="preserve">M. Hägele, K. Nilsson, J. N. Pires, and R. Bischoff, “Industrial robotics,” in </w:t>
      </w:r>
      <w:r>
        <w:rPr>
          <w:rFonts w:ascii="Times New Roman" w:hAnsi="Times New Roman"/>
          <w:i/>
          <w:sz w:val="24"/>
          <w:szCs w:val="24"/>
        </w:rPr>
        <w:t>Springer Handbook of Robotics</w:t>
      </w:r>
      <w:r>
        <w:rPr>
          <w:rFonts w:ascii="Times New Roman" w:hAnsi="Times New Roman"/>
          <w:sz w:val="24"/>
          <w:szCs w:val="24"/>
        </w:rPr>
        <w:t>, Springer International Publishing, 2016, pp. 1385–1421.</w:t>
      </w:r>
    </w:p>
    <w:p xmlns:wp14="http://schemas.microsoft.com/office/word/2010/wordml" w14:paraId="588007C5" wp14:textId="77777777">
      <w:pPr>
        <w:pStyle w:val="Normal"/>
        <w:spacing w:before="0" w:after="140" w:line="288" w:lineRule="auto"/>
        <w:ind w:left="640" w:right="0" w:hanging="640"/>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ab/>
      </w:r>
      <w:r>
        <w:rPr>
          <w:rFonts w:ascii="Times New Roman" w:hAnsi="Times New Roman"/>
          <w:sz w:val="24"/>
          <w:szCs w:val="24"/>
        </w:rPr>
        <w:t xml:space="preserve">B. Matthias, S. Kock, H. Jerregard, M. Källman, and I. Lundberg, “Safety of collaborative industrial robots: Certification possibilities for a collaborative assembly robot concept,” in </w:t>
      </w:r>
      <w:r>
        <w:rPr>
          <w:rFonts w:ascii="Times New Roman" w:hAnsi="Times New Roman"/>
          <w:i/>
          <w:sz w:val="24"/>
          <w:szCs w:val="24"/>
        </w:rPr>
        <w:t>Proceedings - 2011 IEEE International Symposium on Assembly and Manufacturing, ISAM 2011</w:t>
      </w:r>
      <w:r>
        <w:rPr>
          <w:rFonts w:ascii="Times New Roman" w:hAnsi="Times New Roman"/>
          <w:sz w:val="24"/>
          <w:szCs w:val="24"/>
        </w:rPr>
        <w:t>, 2011, no. 230902, doi: 10.1109/ISAM.2011.5942307.</w:t>
      </w:r>
    </w:p>
    <w:p xmlns:wp14="http://schemas.microsoft.com/office/word/2010/wordml" w14:paraId="00356156" wp14:textId="77777777">
      <w:pPr>
        <w:pStyle w:val="Normal"/>
        <w:spacing w:before="0" w:after="140" w:line="288" w:lineRule="auto"/>
        <w:ind w:left="640" w:right="0" w:hanging="640"/>
        <w:rPr>
          <w:rFonts w:ascii="Times New Roman" w:hAnsi="Times New Roman"/>
          <w:sz w:val="24"/>
          <w:szCs w:val="24"/>
        </w:rPr>
      </w:pPr>
      <w:r>
        <w:rPr>
          <w:rFonts w:ascii="Times New Roman" w:hAnsi="Times New Roman"/>
          <w:sz w:val="24"/>
          <w:szCs w:val="24"/>
        </w:rPr>
        <w:t>[3]</w:t>
      </w:r>
      <w:r>
        <w:rPr>
          <w:rFonts w:ascii="Times New Roman" w:hAnsi="Times New Roman"/>
          <w:sz w:val="24"/>
          <w:szCs w:val="24"/>
        </w:rPr>
        <w:tab/>
      </w:r>
      <w:r>
        <w:rPr>
          <w:rFonts w:ascii="Times New Roman" w:hAnsi="Times New Roman"/>
          <w:sz w:val="24"/>
          <w:szCs w:val="24"/>
        </w:rPr>
        <w:t xml:space="preserve">M. Elbanhawi and M. Simic, “Sampling-based robot motion planning: A review,” </w:t>
      </w:r>
      <w:r>
        <w:rPr>
          <w:rFonts w:ascii="Times New Roman" w:hAnsi="Times New Roman"/>
          <w:i/>
          <w:sz w:val="24"/>
          <w:szCs w:val="24"/>
        </w:rPr>
        <w:t>IEEE Access</w:t>
      </w:r>
      <w:r>
        <w:rPr>
          <w:rFonts w:ascii="Times New Roman" w:hAnsi="Times New Roman"/>
          <w:sz w:val="24"/>
          <w:szCs w:val="24"/>
        </w:rPr>
        <w:t>, vol. 2. Institute of Electrical and Electronics Engineers Inc., pp. 56–77, 2014, doi: 10.1109/ACCESS.2014.2302442.</w:t>
      </w:r>
    </w:p>
    <w:p xmlns:wp14="http://schemas.microsoft.com/office/word/2010/wordml" w14:paraId="265C0074" wp14:textId="77777777">
      <w:pPr>
        <w:pStyle w:val="Normal"/>
        <w:spacing w:before="0" w:after="140" w:line="288" w:lineRule="auto"/>
        <w:ind w:left="640" w:right="0" w:hanging="640"/>
        <w:rPr>
          <w:rFonts w:ascii="Times New Roman" w:hAnsi="Times New Roman"/>
          <w:sz w:val="24"/>
          <w:szCs w:val="24"/>
        </w:rPr>
      </w:pPr>
      <w:r>
        <w:rPr>
          <w:rFonts w:ascii="Times New Roman" w:hAnsi="Times New Roman"/>
          <w:sz w:val="24"/>
          <w:szCs w:val="24"/>
        </w:rPr>
        <w:t>[4]</w:t>
      </w:r>
      <w:r>
        <w:rPr>
          <w:rFonts w:ascii="Times New Roman" w:hAnsi="Times New Roman"/>
          <w:sz w:val="24"/>
          <w:szCs w:val="24"/>
        </w:rPr>
        <w:tab/>
      </w:r>
      <w:r>
        <w:rPr>
          <w:rFonts w:ascii="Times New Roman" w:hAnsi="Times New Roman"/>
          <w:sz w:val="24"/>
          <w:szCs w:val="24"/>
        </w:rPr>
        <w:t xml:space="preserve">L. E. Kavraki, M. N. Kolountzakis, and J. C. Latombe, “Analysis of probabilistic roadmaps for path planning,” </w:t>
      </w:r>
      <w:r>
        <w:rPr>
          <w:rFonts w:ascii="Times New Roman" w:hAnsi="Times New Roman"/>
          <w:i/>
          <w:sz w:val="24"/>
          <w:szCs w:val="24"/>
        </w:rPr>
        <w:t>IEEE Trans. Robot. Autom.</w:t>
      </w:r>
      <w:r>
        <w:rPr>
          <w:rFonts w:ascii="Times New Roman" w:hAnsi="Times New Roman"/>
          <w:sz w:val="24"/>
          <w:szCs w:val="24"/>
        </w:rPr>
        <w:t>, vol. 14, no. 1, pp. 166–171, 1998, doi: 10.1109/70.660866.</w:t>
      </w:r>
    </w:p>
    <w:p xmlns:wp14="http://schemas.microsoft.com/office/word/2010/wordml" w14:paraId="6ABCEA40" wp14:textId="77777777">
      <w:pPr>
        <w:pStyle w:val="Normal"/>
        <w:spacing w:before="0" w:after="140" w:line="288" w:lineRule="auto"/>
        <w:ind w:left="640" w:right="0" w:hanging="640"/>
        <w:rPr>
          <w:rFonts w:ascii="Times New Roman" w:hAnsi="Times New Roman"/>
          <w:sz w:val="24"/>
          <w:szCs w:val="24"/>
        </w:rPr>
      </w:pPr>
      <w:r>
        <w:rPr>
          <w:rFonts w:ascii="Times New Roman" w:hAnsi="Times New Roman"/>
          <w:sz w:val="24"/>
          <w:szCs w:val="24"/>
        </w:rPr>
        <w:t>[5]</w:t>
      </w:r>
      <w:r>
        <w:rPr>
          <w:rFonts w:ascii="Times New Roman" w:hAnsi="Times New Roman"/>
          <w:sz w:val="24"/>
          <w:szCs w:val="24"/>
        </w:rPr>
        <w:tab/>
      </w:r>
      <w:r>
        <w:rPr>
          <w:rFonts w:ascii="Times New Roman" w:hAnsi="Times New Roman"/>
          <w:sz w:val="24"/>
          <w:szCs w:val="24"/>
        </w:rPr>
        <w:t>S. M. LaValle, “Rapidly-Exploring Random Trees: A New Tool for Path Planning,” 1998. Accessed: Sep. 25, 2022. [Online]. Available: https://www.cs.csustan.edu/~xliang/Courses/CS4710-21S/Papers/06 RRT.pdf.</w:t>
      </w:r>
    </w:p>
    <w:p xmlns:wp14="http://schemas.microsoft.com/office/word/2010/wordml" w14:paraId="0288D234" wp14:textId="77777777">
      <w:pPr>
        <w:pStyle w:val="Normal"/>
        <w:spacing w:before="0" w:after="140" w:line="288" w:lineRule="auto"/>
        <w:ind w:left="640" w:right="0" w:hanging="640"/>
        <w:rPr>
          <w:rFonts w:ascii="Times New Roman" w:hAnsi="Times New Roman"/>
          <w:sz w:val="24"/>
          <w:szCs w:val="24"/>
        </w:rPr>
      </w:pPr>
      <w:r>
        <w:rPr>
          <w:rFonts w:ascii="Times New Roman" w:hAnsi="Times New Roman"/>
          <w:sz w:val="24"/>
          <w:szCs w:val="24"/>
        </w:rPr>
        <w:t>[6]</w:t>
      </w:r>
      <w:r>
        <w:rPr>
          <w:rFonts w:ascii="Times New Roman" w:hAnsi="Times New Roman"/>
          <w:sz w:val="24"/>
          <w:szCs w:val="24"/>
        </w:rPr>
        <w:tab/>
      </w:r>
      <w:r>
        <w:rPr>
          <w:rFonts w:ascii="Times New Roman" w:hAnsi="Times New Roman"/>
          <w:sz w:val="24"/>
          <w:szCs w:val="24"/>
        </w:rPr>
        <w:t xml:space="preserve">T. Kunz, U. Reiser, M. Stilman, and A. Verl, “Real-time path planning for a robot arm in changing environments,” </w:t>
      </w:r>
      <w:r>
        <w:rPr>
          <w:rFonts w:ascii="Times New Roman" w:hAnsi="Times New Roman"/>
          <w:i/>
          <w:sz w:val="24"/>
          <w:szCs w:val="24"/>
        </w:rPr>
        <w:t>IEEE/RSJ 2010 Int. Conf. Intell. Robot. Syst. IROS 2010 - Conf. Proc.</w:t>
      </w:r>
      <w:r>
        <w:rPr>
          <w:rFonts w:ascii="Times New Roman" w:hAnsi="Times New Roman"/>
          <w:sz w:val="24"/>
          <w:szCs w:val="24"/>
        </w:rPr>
        <w:t>, pp. 5906–5911, 2010, doi: 10.1109/IROS.2010.5653275.</w:t>
      </w:r>
    </w:p>
    <w:p xmlns:wp14="http://schemas.microsoft.com/office/word/2010/wordml" w14:paraId="040021F5" wp14:textId="77777777">
      <w:pPr>
        <w:pStyle w:val="Normal"/>
        <w:spacing w:before="0" w:after="140" w:line="288" w:lineRule="auto"/>
        <w:ind w:left="640" w:right="0" w:hanging="640"/>
        <w:rPr>
          <w:rFonts w:ascii="Times New Roman" w:hAnsi="Times New Roman"/>
          <w:sz w:val="24"/>
          <w:szCs w:val="24"/>
        </w:rPr>
      </w:pPr>
      <w:r>
        <w:rPr>
          <w:rFonts w:ascii="Times New Roman" w:hAnsi="Times New Roman"/>
          <w:sz w:val="24"/>
          <w:szCs w:val="24"/>
        </w:rPr>
        <w:t>[7]</w:t>
      </w:r>
      <w:r>
        <w:rPr>
          <w:rFonts w:ascii="Times New Roman" w:hAnsi="Times New Roman"/>
          <w:sz w:val="24"/>
          <w:szCs w:val="24"/>
        </w:rPr>
        <w:tab/>
      </w:r>
      <w:r>
        <w:rPr>
          <w:rFonts w:ascii="Times New Roman" w:hAnsi="Times New Roman"/>
          <w:sz w:val="24"/>
          <w:szCs w:val="24"/>
        </w:rPr>
        <w:t xml:space="preserve">K. Wei and B. Ren, “A method on dynamic path planning for robotic manipulator autonomous obstacle avoidance based on an improved RRT algorithm,” </w:t>
      </w:r>
      <w:r>
        <w:rPr>
          <w:rFonts w:ascii="Times New Roman" w:hAnsi="Times New Roman"/>
          <w:i/>
          <w:sz w:val="24"/>
          <w:szCs w:val="24"/>
        </w:rPr>
        <w:t>Sensors (Switzerland)</w:t>
      </w:r>
      <w:r>
        <w:rPr>
          <w:rFonts w:ascii="Times New Roman" w:hAnsi="Times New Roman"/>
          <w:sz w:val="24"/>
          <w:szCs w:val="24"/>
        </w:rPr>
        <w:t>, vol. 18, no. 2, 2018, doi: 10.3390/s18020571.</w:t>
      </w:r>
    </w:p>
    <w:p xmlns:wp14="http://schemas.microsoft.com/office/word/2010/wordml" w14:paraId="4AD2FD3D" wp14:textId="77777777">
      <w:pPr>
        <w:pStyle w:val="Normal"/>
        <w:spacing w:before="0" w:after="140" w:line="288" w:lineRule="auto"/>
        <w:ind w:left="640" w:right="0" w:hanging="640"/>
        <w:rPr>
          <w:rFonts w:ascii="Times New Roman" w:hAnsi="Times New Roman"/>
          <w:sz w:val="24"/>
          <w:szCs w:val="24"/>
        </w:rPr>
      </w:pPr>
      <w:r>
        <w:rPr>
          <w:rFonts w:ascii="Times New Roman" w:hAnsi="Times New Roman"/>
          <w:sz w:val="24"/>
          <w:szCs w:val="24"/>
        </w:rPr>
        <w:t>[8]</w:t>
      </w:r>
      <w:r>
        <w:rPr>
          <w:rFonts w:ascii="Times New Roman" w:hAnsi="Times New Roman"/>
          <w:sz w:val="24"/>
          <w:szCs w:val="24"/>
        </w:rPr>
        <w:tab/>
      </w:r>
      <w:r>
        <w:rPr>
          <w:rFonts w:ascii="Times New Roman" w:hAnsi="Times New Roman"/>
          <w:sz w:val="24"/>
          <w:szCs w:val="24"/>
        </w:rPr>
        <w:t>D. L. Pieper, “The Kinematics of Manipulators Under Computer Control,” Stanford University, 1968.</w:t>
      </w:r>
    </w:p>
    <w:p xmlns:wp14="http://schemas.microsoft.com/office/word/2010/wordml" w14:paraId="6AFFBD63" wp14:textId="77777777">
      <w:pPr>
        <w:pStyle w:val="Normal"/>
        <w:rPr>
          <w:rFonts w:ascii="Times New Roman" w:hAnsi="Times New Roman"/>
          <w:sz w:val="24"/>
          <w:szCs w:val="24"/>
        </w:rPr>
      </w:pPr>
      <w:r>
        <w:rPr>
          <w:rFonts w:ascii="Times New Roman" w:hAnsi="Times New Roman"/>
          <w:sz w:val="24"/>
          <w:szCs w:val="24"/>
        </w:rPr>
        <w:t>[9]</w:t>
      </w:r>
      <w:r>
        <w:rPr>
          <w:rFonts w:ascii="Times New Roman" w:hAnsi="Times New Roman"/>
          <w:sz w:val="24"/>
          <w:szCs w:val="24"/>
        </w:rPr>
        <w:tab/>
      </w:r>
      <w:r>
        <w:rPr>
          <w:rFonts w:ascii="Times New Roman" w:hAnsi="Times New Roman"/>
          <w:sz w:val="24"/>
          <w:szCs w:val="24"/>
        </w:rPr>
        <w:t xml:space="preserve">J. Denavit and R. S. Hartenberg, “A Kinematic Notation for Lower-Pair Mechanisms </w:t>
      </w:r>
      <w:r>
        <w:rPr>
          <w:rFonts w:ascii="Times New Roman" w:hAnsi="Times New Roman"/>
          <w:sz w:val="24"/>
          <w:szCs w:val="24"/>
        </w:rPr>
        <w:tab/>
      </w:r>
      <w:r>
        <w:rPr>
          <w:rFonts w:ascii="Times New Roman" w:hAnsi="Times New Roman"/>
          <w:sz w:val="24"/>
          <w:szCs w:val="24"/>
        </w:rPr>
        <w:t xml:space="preserve">Based on Matrices,” </w:t>
      </w:r>
      <w:r>
        <w:rPr>
          <w:rFonts w:ascii="Times New Roman" w:hAnsi="Times New Roman"/>
          <w:i/>
          <w:sz w:val="24"/>
          <w:szCs w:val="24"/>
        </w:rPr>
        <w:t>J. Appl. Mech.</w:t>
      </w:r>
      <w:r>
        <w:rPr>
          <w:rFonts w:ascii="Times New Roman" w:hAnsi="Times New Roman"/>
          <w:sz w:val="24"/>
          <w:szCs w:val="24"/>
        </w:rPr>
        <w:t xml:space="preserve">, vol. 22, no. 2, pp. 215–221, 1955, doi: </w:t>
      </w:r>
      <w:r>
        <w:rPr>
          <w:rFonts w:ascii="Times New Roman" w:hAnsi="Times New Roman"/>
          <w:sz w:val="24"/>
          <w:szCs w:val="24"/>
        </w:rPr>
        <w:tab/>
      </w:r>
      <w:r>
        <w:rPr>
          <w:rFonts w:ascii="Times New Roman" w:hAnsi="Times New Roman"/>
          <w:sz w:val="24"/>
          <w:szCs w:val="24"/>
        </w:rPr>
        <w:t>10.1115/1.4011045.</w:t>
      </w:r>
    </w:p>
    <w:p xmlns:wp14="http://schemas.microsoft.com/office/word/2010/wordml" w14:paraId="6D072C0D" wp14:textId="77777777">
      <w:pPr>
        <w:sectPr>
          <w:type w:val="continuous"/>
          <w:pgSz w:w="11906" w:h="16838" w:orient="portrait"/>
          <w:pgMar w:top="1728" w:right="1440" w:bottom="1152" w:left="1440" w:header="0" w:footer="0" w:gutter="0"/>
          <w:formProt w:val="false"/>
          <w:textDirection w:val="lrTb"/>
          <w:docGrid w:type="default" w:linePitch="600" w:charSpace="32768"/>
          <w:headerReference w:type="default" r:id="Rec6e8841b05840cc"/>
          <w:footerReference w:type="default" r:id="R0783a9b6b19b437f"/>
        </w:sectPr>
      </w:pPr>
    </w:p>
    <w:p xmlns:wp14="http://schemas.microsoft.com/office/word/2010/wordml" w14:paraId="29D6B04F" wp14:textId="77777777">
      <w:pPr>
        <w:pStyle w:val="Iiumjournal"/>
        <w:numPr>
          <w:ilvl w:val="0"/>
          <w:numId w:val="0"/>
        </w:numPr>
        <w:bidi w:val="0"/>
        <w:spacing w:before="115" w:after="115"/>
        <w:jc w:val="both"/>
        <w:textAlignment w:val="center"/>
        <w:rPr>
          <w:b/>
          <w:b/>
          <w:bCs/>
          <w:i w:val="false"/>
          <w:i w:val="false"/>
          <w:iCs w:val="false"/>
          <w:sz w:val="24"/>
          <w:szCs w:val="24"/>
        </w:rPr>
      </w:pPr>
      <w:r>
        <w:rPr>
          <w:b/>
          <w:bCs/>
          <w:i w:val="false"/>
          <w:iCs w:val="false"/>
          <w:sz w:val="24"/>
          <w:szCs w:val="24"/>
        </w:rPr>
        <w:t xml:space="preserve"> </w:t>
      </w:r>
    </w:p>
    <w:sectPr>
      <w:type w:val="continuous"/>
      <w:pgSz w:w="11906" w:h="16838" w:orient="portrait"/>
      <w:pgMar w:top="1728" w:right="1440" w:bottom="1152" w:left="1440" w:header="0" w:footer="0" w:gutter="0"/>
      <w:pgNumType w:fmt="decimal"/>
      <w:formProt w:val="false"/>
      <w:textDirection w:val="lrTb"/>
      <w:docGrid w:type="default" w:linePitch="600" w:charSpace="32768"/>
      <w:headerReference w:type="default" r:id="Rba42c13af0ed4006"/>
      <w:footerReference w:type="default" r:id="R71d134d2579247f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Times New Roman">
    <w:charset w:val="01"/>
    <w:family w:val="roman"/>
    <w:pitch w:val="variable"/>
  </w:font>
  <w:font w:name="Liberation Mono">
    <w:altName w:val="Courier New"/>
    <w:charset w:val="01"/>
    <w:family w:val="modern"/>
    <w:pitch w:val="default"/>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D32C96" w:rsidTr="71D32C96" w14:paraId="61E861F3">
      <w:tc>
        <w:tcPr>
          <w:tcW w:w="3005" w:type="dxa"/>
          <w:tcMar/>
        </w:tcPr>
        <w:p w:rsidR="71D32C96" w:rsidP="71D32C96" w:rsidRDefault="71D32C96" w14:paraId="2A2FC4D3" w14:textId="38F830E7">
          <w:pPr>
            <w:pStyle w:val="Header"/>
            <w:bidi w:val="0"/>
            <w:ind w:left="-115"/>
            <w:jc w:val="left"/>
          </w:pPr>
        </w:p>
      </w:tc>
      <w:tc>
        <w:tcPr>
          <w:tcW w:w="3005" w:type="dxa"/>
          <w:tcMar/>
        </w:tcPr>
        <w:p w:rsidR="71D32C96" w:rsidP="71D32C96" w:rsidRDefault="71D32C96" w14:paraId="3D83D4C0" w14:textId="076808C1">
          <w:pPr>
            <w:pStyle w:val="Header"/>
            <w:bidi w:val="0"/>
            <w:jc w:val="center"/>
          </w:pPr>
        </w:p>
      </w:tc>
      <w:tc>
        <w:tcPr>
          <w:tcW w:w="3005" w:type="dxa"/>
          <w:tcMar/>
        </w:tcPr>
        <w:p w:rsidR="71D32C96" w:rsidP="71D32C96" w:rsidRDefault="71D32C96" w14:paraId="6439B9E5" w14:textId="7B1D5D1C">
          <w:pPr>
            <w:pStyle w:val="Header"/>
            <w:bidi w:val="0"/>
            <w:ind w:right="-115"/>
            <w:jc w:val="right"/>
          </w:pPr>
        </w:p>
      </w:tc>
    </w:tr>
  </w:tbl>
  <w:p w:rsidR="71D32C96" w:rsidP="71D32C96" w:rsidRDefault="71D32C96" w14:paraId="07E03A70" w14:textId="7BFA9C6E">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D32C96" w:rsidTr="71D32C96" w14:paraId="524594E5">
      <w:tc>
        <w:tcPr>
          <w:tcW w:w="3005" w:type="dxa"/>
          <w:tcMar/>
        </w:tcPr>
        <w:p w:rsidR="71D32C96" w:rsidP="71D32C96" w:rsidRDefault="71D32C96" w14:paraId="04583F42" w14:textId="223CA2E8">
          <w:pPr>
            <w:pStyle w:val="Header"/>
            <w:bidi w:val="0"/>
            <w:ind w:left="-115"/>
            <w:jc w:val="left"/>
          </w:pPr>
        </w:p>
      </w:tc>
      <w:tc>
        <w:tcPr>
          <w:tcW w:w="3005" w:type="dxa"/>
          <w:tcMar/>
        </w:tcPr>
        <w:p w:rsidR="71D32C96" w:rsidP="71D32C96" w:rsidRDefault="71D32C96" w14:paraId="204B6556" w14:textId="6E91F6CF">
          <w:pPr>
            <w:pStyle w:val="Header"/>
            <w:bidi w:val="0"/>
            <w:jc w:val="center"/>
          </w:pPr>
        </w:p>
      </w:tc>
      <w:tc>
        <w:tcPr>
          <w:tcW w:w="3005" w:type="dxa"/>
          <w:tcMar/>
        </w:tcPr>
        <w:p w:rsidR="71D32C96" w:rsidP="71D32C96" w:rsidRDefault="71D32C96" w14:paraId="64848048" w14:textId="0F6AC18C">
          <w:pPr>
            <w:pStyle w:val="Header"/>
            <w:bidi w:val="0"/>
            <w:ind w:right="-115"/>
            <w:jc w:val="right"/>
          </w:pPr>
        </w:p>
      </w:tc>
    </w:tr>
  </w:tbl>
  <w:p w:rsidR="71D32C96" w:rsidP="71D32C96" w:rsidRDefault="71D32C96" w14:paraId="67B4EB99" w14:textId="3E4971FB">
    <w:pPr>
      <w:pStyle w:val="Footer"/>
      <w:bidi w:val="0"/>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D32C96" w:rsidTr="71D32C96" w14:paraId="67346E4E">
      <w:tc>
        <w:tcPr>
          <w:tcW w:w="3005" w:type="dxa"/>
          <w:tcMar/>
        </w:tcPr>
        <w:p w:rsidR="71D32C96" w:rsidP="71D32C96" w:rsidRDefault="71D32C96" w14:paraId="651C58D1" w14:textId="1F8B6F3C">
          <w:pPr>
            <w:pStyle w:val="Header"/>
            <w:bidi w:val="0"/>
            <w:ind w:left="-115"/>
            <w:jc w:val="left"/>
          </w:pPr>
        </w:p>
      </w:tc>
      <w:tc>
        <w:tcPr>
          <w:tcW w:w="3005" w:type="dxa"/>
          <w:tcMar/>
        </w:tcPr>
        <w:p w:rsidR="71D32C96" w:rsidP="71D32C96" w:rsidRDefault="71D32C96" w14:paraId="3C139CD1" w14:textId="1D6DE8D6">
          <w:pPr>
            <w:pStyle w:val="Header"/>
            <w:bidi w:val="0"/>
            <w:jc w:val="center"/>
          </w:pPr>
        </w:p>
      </w:tc>
      <w:tc>
        <w:tcPr>
          <w:tcW w:w="3005" w:type="dxa"/>
          <w:tcMar/>
        </w:tcPr>
        <w:p w:rsidR="71D32C96" w:rsidP="71D32C96" w:rsidRDefault="71D32C96" w14:paraId="7268766D" w14:textId="32242F34">
          <w:pPr>
            <w:pStyle w:val="Header"/>
            <w:bidi w:val="0"/>
            <w:ind w:right="-115"/>
            <w:jc w:val="right"/>
          </w:pPr>
        </w:p>
      </w:tc>
    </w:tr>
  </w:tbl>
  <w:p w:rsidR="71D32C96" w:rsidP="71D32C96" w:rsidRDefault="71D32C96" w14:paraId="2336AB58" w14:textId="5912AB81">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D32C96" w:rsidTr="71D32C96" w14:paraId="61C2AA26">
      <w:tc>
        <w:tcPr>
          <w:tcW w:w="3005" w:type="dxa"/>
          <w:tcMar/>
        </w:tcPr>
        <w:p w:rsidR="71D32C96" w:rsidP="71D32C96" w:rsidRDefault="71D32C96" w14:paraId="66D978F3" w14:textId="24821547">
          <w:pPr>
            <w:pStyle w:val="Header"/>
            <w:bidi w:val="0"/>
            <w:ind w:left="-115"/>
            <w:jc w:val="left"/>
          </w:pPr>
        </w:p>
      </w:tc>
      <w:tc>
        <w:tcPr>
          <w:tcW w:w="3005" w:type="dxa"/>
          <w:tcMar/>
        </w:tcPr>
        <w:p w:rsidR="71D32C96" w:rsidP="71D32C96" w:rsidRDefault="71D32C96" w14:paraId="2B100FA5" w14:textId="257D03A7">
          <w:pPr>
            <w:pStyle w:val="Header"/>
            <w:bidi w:val="0"/>
            <w:jc w:val="center"/>
          </w:pPr>
        </w:p>
      </w:tc>
      <w:tc>
        <w:tcPr>
          <w:tcW w:w="3005" w:type="dxa"/>
          <w:tcMar/>
        </w:tcPr>
        <w:p w:rsidR="71D32C96" w:rsidP="71D32C96" w:rsidRDefault="71D32C96" w14:paraId="2BF55075" w14:textId="2CC25268">
          <w:pPr>
            <w:pStyle w:val="Header"/>
            <w:bidi w:val="0"/>
            <w:ind w:right="-115"/>
            <w:jc w:val="right"/>
          </w:pPr>
        </w:p>
      </w:tc>
    </w:tr>
  </w:tbl>
  <w:p w:rsidR="71D32C96" w:rsidP="71D32C96" w:rsidRDefault="71D32C96" w14:paraId="01091DEB" w14:textId="3ACA93C6">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D32C96" w:rsidTr="71D32C96" w14:paraId="1539383B">
      <w:tc>
        <w:tcPr>
          <w:tcW w:w="3005" w:type="dxa"/>
          <w:tcMar/>
        </w:tcPr>
        <w:p w:rsidR="71D32C96" w:rsidP="71D32C96" w:rsidRDefault="71D32C96" w14:paraId="2C943895" w14:textId="26B1B43E">
          <w:pPr>
            <w:pStyle w:val="Header"/>
            <w:bidi w:val="0"/>
            <w:ind w:left="-115"/>
            <w:jc w:val="left"/>
          </w:pPr>
        </w:p>
      </w:tc>
      <w:tc>
        <w:tcPr>
          <w:tcW w:w="3005" w:type="dxa"/>
          <w:tcMar/>
        </w:tcPr>
        <w:p w:rsidR="71D32C96" w:rsidP="71D32C96" w:rsidRDefault="71D32C96" w14:paraId="16BF77A5" w14:textId="3A08A89C">
          <w:pPr>
            <w:pStyle w:val="Header"/>
            <w:bidi w:val="0"/>
            <w:jc w:val="center"/>
          </w:pPr>
        </w:p>
      </w:tc>
      <w:tc>
        <w:tcPr>
          <w:tcW w:w="3005" w:type="dxa"/>
          <w:tcMar/>
        </w:tcPr>
        <w:p w:rsidR="71D32C96" w:rsidP="71D32C96" w:rsidRDefault="71D32C96" w14:paraId="63DB6328" w14:textId="60471B9D">
          <w:pPr>
            <w:pStyle w:val="Header"/>
            <w:bidi w:val="0"/>
            <w:ind w:right="-115"/>
            <w:jc w:val="right"/>
          </w:pPr>
        </w:p>
      </w:tc>
    </w:tr>
  </w:tbl>
  <w:p w:rsidR="71D32C96" w:rsidP="71D32C96" w:rsidRDefault="71D32C96" w14:paraId="76641974" w14:textId="56671218">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D32C96" w:rsidTr="71D32C96" w14:paraId="4CA09B36">
      <w:tc>
        <w:tcPr>
          <w:tcW w:w="3005" w:type="dxa"/>
          <w:tcMar/>
        </w:tcPr>
        <w:p w:rsidR="71D32C96" w:rsidP="71D32C96" w:rsidRDefault="71D32C96" w14:paraId="75E225A1" w14:textId="0AB00168">
          <w:pPr>
            <w:pStyle w:val="Header"/>
            <w:bidi w:val="0"/>
            <w:ind w:left="-115"/>
            <w:jc w:val="left"/>
          </w:pPr>
        </w:p>
      </w:tc>
      <w:tc>
        <w:tcPr>
          <w:tcW w:w="3005" w:type="dxa"/>
          <w:tcMar/>
        </w:tcPr>
        <w:p w:rsidR="71D32C96" w:rsidP="71D32C96" w:rsidRDefault="71D32C96" w14:paraId="1D2ADFE2" w14:textId="7922F82D">
          <w:pPr>
            <w:pStyle w:val="Header"/>
            <w:bidi w:val="0"/>
            <w:jc w:val="center"/>
          </w:pPr>
        </w:p>
      </w:tc>
      <w:tc>
        <w:tcPr>
          <w:tcW w:w="3005" w:type="dxa"/>
          <w:tcMar/>
        </w:tcPr>
        <w:p w:rsidR="71D32C96" w:rsidP="71D32C96" w:rsidRDefault="71D32C96" w14:paraId="1B62BC27" w14:textId="06D6ABDA">
          <w:pPr>
            <w:pStyle w:val="Header"/>
            <w:bidi w:val="0"/>
            <w:ind w:right="-115"/>
            <w:jc w:val="right"/>
          </w:pPr>
        </w:p>
      </w:tc>
    </w:tr>
  </w:tbl>
  <w:p w:rsidR="71D32C96" w:rsidP="71D32C96" w:rsidRDefault="71D32C96" w14:paraId="64E01C7B" w14:textId="2B7BC922">
    <w:pPr>
      <w:pStyle w:val="Header"/>
      <w:bidi w:val="0"/>
    </w:pPr>
  </w:p>
</w:hdr>
</file>

<file path=word/intelligence2.xml><?xml version="1.0" encoding="utf-8"?>
<int2:intelligence xmlns:int2="http://schemas.microsoft.com/office/intelligence/2020/intelligence">
  <int2:observations>
    <int2:bookmark int2:bookmarkName="_Int_RiXkzX6H" int2:invalidationBookmarkName="" int2:hashCode="qCVfyZ1qf8mRkA" int2:id="vwvOTqS0"/>
    <int2:bookmark int2:bookmarkName="_Int_B2y1efAs" int2:invalidationBookmarkName="" int2:hashCode="uAAdXgV6o9o7Rf" int2:id="w2NF2u7i"/>
    <int2:bookmark int2:bookmarkName="_Int_0liMAwrz" int2:invalidationBookmarkName="" int2:hashCode="wnvu6K1i3NaI0G" int2:id="zpcvhwNJ"/>
    <int2:bookmark int2:bookmarkName="_Int_SSTsWxXm" int2:invalidationBookmarkName="" int2:hashCode="RoHRJMxsS3O6q/" int2:id="l180jWwR"/>
    <int2:bookmark int2:bookmarkName="_Int_ydtOBOmx" int2:invalidationBookmarkName="" int2:hashCode="2o8S3haGLbQsx2" int2:id="ezyAXYUK"/>
    <int2:bookmark int2:bookmarkName="_Int_n0AEVoqp" int2:invalidationBookmarkName="" int2:hashCode="uCGyA8A4wEY3bk" int2:id="dvzUxElw"/>
    <int2:bookmark int2:bookmarkName="_Int_LqxMxN0F" int2:invalidationBookmarkName="" int2:hashCode="z2LqRxmS0NycR1" int2:id="Iznefa74"/>
    <int2:bookmark int2:bookmarkName="_Int_v7mCTfce" int2:invalidationBookmarkName="" int2:hashCode="WIW+nkZXdDUVqw" int2:id="Uo2Aw5r9"/>
  </int2:observations>
  <int2:intelligenceSettings/>
</int2:intelligence>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 %1 ."/>
      <w:lvlJc w:val="left"/>
      <w:pPr>
        <w:tabs>
          <w:tab w:val="num" w:pos="446"/>
        </w:tabs>
        <w:ind w:left="446" w:hanging="446"/>
      </w:pPr>
    </w:lvl>
    <w:lvl w:ilvl="1">
      <w:start w:val="1"/>
      <w:numFmt w:val="decimal"/>
      <w:lvlText w:val=" %1.%2."/>
      <w:lvlJc w:val="left"/>
      <w:pPr>
        <w:tabs>
          <w:tab w:val="num" w:pos="446"/>
        </w:tabs>
        <w:ind w:left="446" w:hanging="446"/>
      </w:pPr>
    </w:lvl>
    <w:lvl w:ilvl="2">
      <w:start w:val="1"/>
      <w:numFmt w:val="decimal"/>
      <w:lvlText w:val=" %1.%2.%3 ."/>
      <w:lvlJc w:val="left"/>
      <w:pPr>
        <w:tabs>
          <w:tab w:val="num" w:pos="446"/>
        </w:tabs>
        <w:ind w:left="1166" w:hanging="720"/>
      </w:pPr>
    </w:lvl>
    <w:lvl w:ilvl="3">
      <w:start w:val="1"/>
      <w:numFmt w:val="decimal"/>
      <w:lvlText w:val=" %1.%2.%3.%4 "/>
      <w:lvlJc w:val="left"/>
      <w:pPr>
        <w:tabs>
          <w:tab w:val="num" w:pos="1588"/>
        </w:tabs>
        <w:ind w:left="1945" w:hanging="397"/>
      </w:pPr>
    </w:lvl>
    <w:lvl w:ilvl="4">
      <w:start w:val="1"/>
      <w:numFmt w:val="decimal"/>
      <w:lvlText w:val=" %1.%2.%3.%4.%5 "/>
      <w:lvlJc w:val="left"/>
      <w:pPr>
        <w:tabs>
          <w:tab w:val="num" w:pos="1985"/>
        </w:tabs>
        <w:ind w:left="2342" w:hanging="397"/>
      </w:pPr>
    </w:lvl>
    <w:lvl w:ilvl="5">
      <w:start w:val="1"/>
      <w:numFmt w:val="decimal"/>
      <w:lvlText w:val=" %1.%2.%3.%4.%5.%6 "/>
      <w:lvlJc w:val="left"/>
      <w:pPr>
        <w:tabs>
          <w:tab w:val="num" w:pos="2381"/>
        </w:tabs>
        <w:ind w:left="2738" w:hanging="397"/>
      </w:pPr>
    </w:lvl>
    <w:lvl w:ilvl="6">
      <w:start w:val="1"/>
      <w:numFmt w:val="decimal"/>
      <w:lvlText w:val=" %1.%2.%3.%4.%5.%6.%7 "/>
      <w:lvlJc w:val="left"/>
      <w:pPr>
        <w:tabs>
          <w:tab w:val="num" w:pos="2778"/>
        </w:tabs>
        <w:ind w:left="3135" w:hanging="397"/>
      </w:pPr>
    </w:lvl>
    <w:lvl w:ilvl="7">
      <w:start w:val="1"/>
      <w:numFmt w:val="decimal"/>
      <w:lvlText w:val=" %1.%2.%3.%4.%5.%6.%7.%8 "/>
      <w:lvlJc w:val="left"/>
      <w:pPr>
        <w:tabs>
          <w:tab w:val="num" w:pos="3175"/>
        </w:tabs>
        <w:ind w:left="3532" w:hanging="397"/>
      </w:pPr>
    </w:lvl>
    <w:lvl w:ilvl="8">
      <w:start w:val="1"/>
      <w:numFmt w:val="decimal"/>
      <w:lvlText w:val=" %1.%2.%3.%4.%5.%6.%7.%8.%9 "/>
      <w:lvlJc w:val="left"/>
      <w:pPr>
        <w:tabs>
          <w:tab w:val="num" w:pos="3572"/>
        </w:tabs>
        <w:ind w:left="3929" w:hanging="397"/>
      </w:pPr>
    </w:lvl>
    <w:nsid w:val="539b8f1d"/>
  </w:abstractNum>
  <w:abstractNum w:abstractNumId="2">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nsid w:val="1c654f69"/>
  </w:abstractNum>
  <w:num w:numId="1">
    <w:abstractNumId w:val="1"/>
  </w:num>
  <w:num w:numId="2">
    <w:abstractNumId w:val="2"/>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30"/>
  <w:displayBackgroundShape/>
  <w:trackRevisions w:val="false"/>
  <w:defaultTabStop w:val="709"/>
  <w:autoHyphenation w:val="true"/>
  <w:compat>
    <w:compatSetting w:name="compatibilityMode" w:uri="http://schemas.microsoft.com/office/word" w:val="15"/>
  </w:compat>
  <w:rsids>
    <w:rsidRoot w:val="00F6A33E"/>
    <w:rsid w:val="001C042F"/>
    <w:rsid w:val="003419A3"/>
    <w:rsid w:val="0066BC9A"/>
    <w:rsid w:val="00780C20"/>
    <w:rsid w:val="00F6A33E"/>
    <w:rsid w:val="011A8545"/>
    <w:rsid w:val="0181D42D"/>
    <w:rsid w:val="0189F93B"/>
    <w:rsid w:val="01949831"/>
    <w:rsid w:val="019689E6"/>
    <w:rsid w:val="01A676BB"/>
    <w:rsid w:val="01BD9718"/>
    <w:rsid w:val="0265DF67"/>
    <w:rsid w:val="02F446BE"/>
    <w:rsid w:val="030A65E6"/>
    <w:rsid w:val="032A528B"/>
    <w:rsid w:val="0365DCBA"/>
    <w:rsid w:val="03789944"/>
    <w:rsid w:val="03978685"/>
    <w:rsid w:val="039CBEFF"/>
    <w:rsid w:val="03BB2D15"/>
    <w:rsid w:val="03C0FAA4"/>
    <w:rsid w:val="03FDC79F"/>
    <w:rsid w:val="040F32E9"/>
    <w:rsid w:val="042EAEF2"/>
    <w:rsid w:val="04522607"/>
    <w:rsid w:val="04640A97"/>
    <w:rsid w:val="0481153D"/>
    <w:rsid w:val="04AAD8CB"/>
    <w:rsid w:val="050A44FA"/>
    <w:rsid w:val="053CA687"/>
    <w:rsid w:val="055AB449"/>
    <w:rsid w:val="0581B462"/>
    <w:rsid w:val="05864C62"/>
    <w:rsid w:val="05AE8637"/>
    <w:rsid w:val="05BC8749"/>
    <w:rsid w:val="05FA8F10"/>
    <w:rsid w:val="060EE8B5"/>
    <w:rsid w:val="0649F42E"/>
    <w:rsid w:val="064E87B5"/>
    <w:rsid w:val="06606C36"/>
    <w:rsid w:val="06791DFA"/>
    <w:rsid w:val="0689D30C"/>
    <w:rsid w:val="06C5FB53"/>
    <w:rsid w:val="06C9FC48"/>
    <w:rsid w:val="06DB19D8"/>
    <w:rsid w:val="07B4666B"/>
    <w:rsid w:val="07F437F9"/>
    <w:rsid w:val="082CD89C"/>
    <w:rsid w:val="0864615F"/>
    <w:rsid w:val="08D9921A"/>
    <w:rsid w:val="091DD231"/>
    <w:rsid w:val="0929709E"/>
    <w:rsid w:val="093DA4B8"/>
    <w:rsid w:val="0976B67A"/>
    <w:rsid w:val="097F2341"/>
    <w:rsid w:val="09EB6ED0"/>
    <w:rsid w:val="0A54C239"/>
    <w:rsid w:val="0A71ED6B"/>
    <w:rsid w:val="0A76EDDF"/>
    <w:rsid w:val="0A78A3F1"/>
    <w:rsid w:val="0AC97960"/>
    <w:rsid w:val="0B1D6551"/>
    <w:rsid w:val="0B603131"/>
    <w:rsid w:val="0B9C0221"/>
    <w:rsid w:val="0BA48075"/>
    <w:rsid w:val="0BB855C3"/>
    <w:rsid w:val="0BF0913F"/>
    <w:rsid w:val="0C6561E0"/>
    <w:rsid w:val="0C6A7945"/>
    <w:rsid w:val="0C769CB7"/>
    <w:rsid w:val="0CC7029A"/>
    <w:rsid w:val="0D1ECD5E"/>
    <w:rsid w:val="0D2697AB"/>
    <w:rsid w:val="0D276697"/>
    <w:rsid w:val="0D3CFBA2"/>
    <w:rsid w:val="0D3E90C7"/>
    <w:rsid w:val="0D9E4B5B"/>
    <w:rsid w:val="0DBDF38D"/>
    <w:rsid w:val="0DE0E1E6"/>
    <w:rsid w:val="0DEE2B0D"/>
    <w:rsid w:val="0DFCE1C1"/>
    <w:rsid w:val="0DFFEA58"/>
    <w:rsid w:val="0E013241"/>
    <w:rsid w:val="0E1A5A9E"/>
    <w:rsid w:val="0E24CE26"/>
    <w:rsid w:val="0E44FA40"/>
    <w:rsid w:val="0E81A4A0"/>
    <w:rsid w:val="0EAFEC33"/>
    <w:rsid w:val="0EB0CD31"/>
    <w:rsid w:val="0F233ADF"/>
    <w:rsid w:val="0F7365CA"/>
    <w:rsid w:val="0F948643"/>
    <w:rsid w:val="0FAB05BE"/>
    <w:rsid w:val="1003AF49"/>
    <w:rsid w:val="100E3268"/>
    <w:rsid w:val="10308436"/>
    <w:rsid w:val="103DB9EE"/>
    <w:rsid w:val="10A0A92F"/>
    <w:rsid w:val="10A6FD3D"/>
    <w:rsid w:val="10EDD8B6"/>
    <w:rsid w:val="10FF6252"/>
    <w:rsid w:val="110CC708"/>
    <w:rsid w:val="1124D803"/>
    <w:rsid w:val="115B4572"/>
    <w:rsid w:val="11B04B1F"/>
    <w:rsid w:val="11C8DF36"/>
    <w:rsid w:val="120F58ED"/>
    <w:rsid w:val="121D1C13"/>
    <w:rsid w:val="123C7990"/>
    <w:rsid w:val="126AFB2B"/>
    <w:rsid w:val="1287BB82"/>
    <w:rsid w:val="12CB86DA"/>
    <w:rsid w:val="12E5DE3B"/>
    <w:rsid w:val="130ADE37"/>
    <w:rsid w:val="131D9764"/>
    <w:rsid w:val="131F5FE4"/>
    <w:rsid w:val="135A16F4"/>
    <w:rsid w:val="1369598D"/>
    <w:rsid w:val="136B15F7"/>
    <w:rsid w:val="138182EF"/>
    <w:rsid w:val="13A71406"/>
    <w:rsid w:val="14246099"/>
    <w:rsid w:val="145C7558"/>
    <w:rsid w:val="1477F424"/>
    <w:rsid w:val="14D260F2"/>
    <w:rsid w:val="154B0E5B"/>
    <w:rsid w:val="157E4B28"/>
    <w:rsid w:val="15BC8D98"/>
    <w:rsid w:val="15EAE2C4"/>
    <w:rsid w:val="1607F3A6"/>
    <w:rsid w:val="161AE952"/>
    <w:rsid w:val="16E6DEBC"/>
    <w:rsid w:val="16EA3139"/>
    <w:rsid w:val="17192AB3"/>
    <w:rsid w:val="1736389F"/>
    <w:rsid w:val="174EFD05"/>
    <w:rsid w:val="18080976"/>
    <w:rsid w:val="180F2701"/>
    <w:rsid w:val="1853250D"/>
    <w:rsid w:val="18CD216D"/>
    <w:rsid w:val="1932A41C"/>
    <w:rsid w:val="1957E2C1"/>
    <w:rsid w:val="19C40805"/>
    <w:rsid w:val="19DFE16F"/>
    <w:rsid w:val="19F6E46F"/>
    <w:rsid w:val="1A0CD963"/>
    <w:rsid w:val="1A7920E0"/>
    <w:rsid w:val="1A7BD27D"/>
    <w:rsid w:val="1AB75E64"/>
    <w:rsid w:val="1AF4F488"/>
    <w:rsid w:val="1AFE5D40"/>
    <w:rsid w:val="1B04F221"/>
    <w:rsid w:val="1B0B130D"/>
    <w:rsid w:val="1B0BE469"/>
    <w:rsid w:val="1B4200BB"/>
    <w:rsid w:val="1B828AAE"/>
    <w:rsid w:val="1BDDE154"/>
    <w:rsid w:val="1C2AD2FD"/>
    <w:rsid w:val="1C742F88"/>
    <w:rsid w:val="1C742F88"/>
    <w:rsid w:val="1C75C5EB"/>
    <w:rsid w:val="1CE64C46"/>
    <w:rsid w:val="1D062094"/>
    <w:rsid w:val="1DF9DD2E"/>
    <w:rsid w:val="1E25F09F"/>
    <w:rsid w:val="1E520180"/>
    <w:rsid w:val="1E86FDBD"/>
    <w:rsid w:val="1E8ECD98"/>
    <w:rsid w:val="1EC4CE3F"/>
    <w:rsid w:val="1EC8765D"/>
    <w:rsid w:val="1EDAA6A2"/>
    <w:rsid w:val="1EFCD727"/>
    <w:rsid w:val="1F2A1E15"/>
    <w:rsid w:val="1F965E99"/>
    <w:rsid w:val="1FBB8831"/>
    <w:rsid w:val="2059F375"/>
    <w:rsid w:val="20609EA0"/>
    <w:rsid w:val="206BAC6C"/>
    <w:rsid w:val="210FE4A7"/>
    <w:rsid w:val="211320F7"/>
    <w:rsid w:val="2142B8C7"/>
    <w:rsid w:val="21474451"/>
    <w:rsid w:val="2147A0AB"/>
    <w:rsid w:val="217C3BEC"/>
    <w:rsid w:val="2242B9C0"/>
    <w:rsid w:val="224BD30A"/>
    <w:rsid w:val="226D1CF4"/>
    <w:rsid w:val="2298632F"/>
    <w:rsid w:val="22B3B8C5"/>
    <w:rsid w:val="22EFB7F7"/>
    <w:rsid w:val="2325FA9D"/>
    <w:rsid w:val="2340D659"/>
    <w:rsid w:val="23C9258F"/>
    <w:rsid w:val="23F65B41"/>
    <w:rsid w:val="23F91904"/>
    <w:rsid w:val="2456B493"/>
    <w:rsid w:val="24D52405"/>
    <w:rsid w:val="24FA4CEA"/>
    <w:rsid w:val="259EE4D8"/>
    <w:rsid w:val="25E6CC27"/>
    <w:rsid w:val="25FC87B6"/>
    <w:rsid w:val="26165709"/>
    <w:rsid w:val="2618B7A9"/>
    <w:rsid w:val="26C624DE"/>
    <w:rsid w:val="27042730"/>
    <w:rsid w:val="274B4C94"/>
    <w:rsid w:val="276A3D63"/>
    <w:rsid w:val="276DBFD3"/>
    <w:rsid w:val="276DBFD3"/>
    <w:rsid w:val="2786253D"/>
    <w:rsid w:val="27C3A10F"/>
    <w:rsid w:val="27CBD826"/>
    <w:rsid w:val="2820257E"/>
    <w:rsid w:val="286872F3"/>
    <w:rsid w:val="28771D3D"/>
    <w:rsid w:val="2898D2E7"/>
    <w:rsid w:val="292927F6"/>
    <w:rsid w:val="2949547A"/>
    <w:rsid w:val="296F58D1"/>
    <w:rsid w:val="296FAEC3"/>
    <w:rsid w:val="29F8A27B"/>
    <w:rsid w:val="2A7D98A4"/>
    <w:rsid w:val="2AF18893"/>
    <w:rsid w:val="2AF5D913"/>
    <w:rsid w:val="2B5B02A4"/>
    <w:rsid w:val="2B6E7BB7"/>
    <w:rsid w:val="2B71A663"/>
    <w:rsid w:val="2BB87A28"/>
    <w:rsid w:val="2BEA2C0C"/>
    <w:rsid w:val="2BF43AFF"/>
    <w:rsid w:val="2BFCFF56"/>
    <w:rsid w:val="2C0B3955"/>
    <w:rsid w:val="2C734F5F"/>
    <w:rsid w:val="2C743097"/>
    <w:rsid w:val="2C8085C8"/>
    <w:rsid w:val="2CAD18B4"/>
    <w:rsid w:val="2CCF7731"/>
    <w:rsid w:val="2D029BD1"/>
    <w:rsid w:val="2D30098D"/>
    <w:rsid w:val="2DA39195"/>
    <w:rsid w:val="2DA709B6"/>
    <w:rsid w:val="2DD87BA2"/>
    <w:rsid w:val="2DFF977A"/>
    <w:rsid w:val="2E0247A2"/>
    <w:rsid w:val="2E57E55C"/>
    <w:rsid w:val="2E93592F"/>
    <w:rsid w:val="2ED45DF1"/>
    <w:rsid w:val="2EEA9B8E"/>
    <w:rsid w:val="2F709CA7"/>
    <w:rsid w:val="30358A21"/>
    <w:rsid w:val="30681895"/>
    <w:rsid w:val="30700EE1"/>
    <w:rsid w:val="307C52BA"/>
    <w:rsid w:val="30850C9B"/>
    <w:rsid w:val="30866BEF"/>
    <w:rsid w:val="30CF5455"/>
    <w:rsid w:val="30F359FA"/>
    <w:rsid w:val="3124572B"/>
    <w:rsid w:val="319E44F8"/>
    <w:rsid w:val="32AA7BC9"/>
    <w:rsid w:val="33BE0CB1"/>
    <w:rsid w:val="341E6FF1"/>
    <w:rsid w:val="34429808"/>
    <w:rsid w:val="3445BA50"/>
    <w:rsid w:val="346B3A86"/>
    <w:rsid w:val="348460BD"/>
    <w:rsid w:val="349CBB59"/>
    <w:rsid w:val="34A3ED6E"/>
    <w:rsid w:val="34BD0B96"/>
    <w:rsid w:val="34C4BD80"/>
    <w:rsid w:val="34D73607"/>
    <w:rsid w:val="351DF706"/>
    <w:rsid w:val="3539032C"/>
    <w:rsid w:val="35503149"/>
    <w:rsid w:val="355C24C7"/>
    <w:rsid w:val="358D6F4B"/>
    <w:rsid w:val="35DBC83A"/>
    <w:rsid w:val="35ECAC82"/>
    <w:rsid w:val="360A87D1"/>
    <w:rsid w:val="362BA84A"/>
    <w:rsid w:val="367B24B5"/>
    <w:rsid w:val="36810344"/>
    <w:rsid w:val="36D2B25B"/>
    <w:rsid w:val="36FCF5F0"/>
    <w:rsid w:val="374750D7"/>
    <w:rsid w:val="37479E46"/>
    <w:rsid w:val="374EDFED"/>
    <w:rsid w:val="37590B59"/>
    <w:rsid w:val="37E596F2"/>
    <w:rsid w:val="38ACF87E"/>
    <w:rsid w:val="38AEB62E"/>
    <w:rsid w:val="3924D82F"/>
    <w:rsid w:val="393C4B84"/>
    <w:rsid w:val="39546E74"/>
    <w:rsid w:val="3957BF57"/>
    <w:rsid w:val="39886E64"/>
    <w:rsid w:val="3997628D"/>
    <w:rsid w:val="399BBECA"/>
    <w:rsid w:val="39A90A51"/>
    <w:rsid w:val="39FADD9E"/>
    <w:rsid w:val="3A0E8C95"/>
    <w:rsid w:val="3A4EE25C"/>
    <w:rsid w:val="3A6159C4"/>
    <w:rsid w:val="3AB3C188"/>
    <w:rsid w:val="3AC41F55"/>
    <w:rsid w:val="3B32958B"/>
    <w:rsid w:val="3B498ACA"/>
    <w:rsid w:val="3B724A9E"/>
    <w:rsid w:val="3BE69773"/>
    <w:rsid w:val="3BECEC13"/>
    <w:rsid w:val="3BEEF9D6"/>
    <w:rsid w:val="3BF93D94"/>
    <w:rsid w:val="3C25032A"/>
    <w:rsid w:val="3C2CEA2E"/>
    <w:rsid w:val="3C2DC3F5"/>
    <w:rsid w:val="3C5462A2"/>
    <w:rsid w:val="3C7F7AA9"/>
    <w:rsid w:val="3C85C62D"/>
    <w:rsid w:val="3CA6BF04"/>
    <w:rsid w:val="3CD562A4"/>
    <w:rsid w:val="3CD7DB3F"/>
    <w:rsid w:val="3CE40764"/>
    <w:rsid w:val="3CF87F94"/>
    <w:rsid w:val="3CFAAFC8"/>
    <w:rsid w:val="3D5FE220"/>
    <w:rsid w:val="3D6A0F5E"/>
    <w:rsid w:val="3D8267D4"/>
    <w:rsid w:val="3DC99456"/>
    <w:rsid w:val="3DCB9228"/>
    <w:rsid w:val="3DFE6FE2"/>
    <w:rsid w:val="3E02C69D"/>
    <w:rsid w:val="3E1731A0"/>
    <w:rsid w:val="3E2624C2"/>
    <w:rsid w:val="3F2625BB"/>
    <w:rsid w:val="3FD6F7EA"/>
    <w:rsid w:val="40064280"/>
    <w:rsid w:val="400AF794"/>
    <w:rsid w:val="4033FD1E"/>
    <w:rsid w:val="40AF7ACD"/>
    <w:rsid w:val="40BA0896"/>
    <w:rsid w:val="40BC4CDE"/>
    <w:rsid w:val="40D79C98"/>
    <w:rsid w:val="410CAF8C"/>
    <w:rsid w:val="41B01F68"/>
    <w:rsid w:val="41C59CA9"/>
    <w:rsid w:val="41D922C2"/>
    <w:rsid w:val="422D86B6"/>
    <w:rsid w:val="42A3C314"/>
    <w:rsid w:val="42F27CA6"/>
    <w:rsid w:val="43170EC2"/>
    <w:rsid w:val="4329EB21"/>
    <w:rsid w:val="432BE3C4"/>
    <w:rsid w:val="4330371F"/>
    <w:rsid w:val="43978607"/>
    <w:rsid w:val="43F996DE"/>
    <w:rsid w:val="4407FEA1"/>
    <w:rsid w:val="444FA609"/>
    <w:rsid w:val="4460E0E0"/>
    <w:rsid w:val="44645D7A"/>
    <w:rsid w:val="448BE072"/>
    <w:rsid w:val="44A33C86"/>
    <w:rsid w:val="44A6A66B"/>
    <w:rsid w:val="44D165ED"/>
    <w:rsid w:val="44F0A818"/>
    <w:rsid w:val="44FB7EFA"/>
    <w:rsid w:val="45389483"/>
    <w:rsid w:val="4542A45E"/>
    <w:rsid w:val="45752B44"/>
    <w:rsid w:val="45B5EDE0"/>
    <w:rsid w:val="45E21961"/>
    <w:rsid w:val="4636243D"/>
    <w:rsid w:val="464EAF84"/>
    <w:rsid w:val="4667D7E1"/>
    <w:rsid w:val="46779C0E"/>
    <w:rsid w:val="46813CAC"/>
    <w:rsid w:val="46A362D5"/>
    <w:rsid w:val="46AADE68"/>
    <w:rsid w:val="470323B7"/>
    <w:rsid w:val="47539E3D"/>
    <w:rsid w:val="477424C9"/>
    <w:rsid w:val="47891296"/>
    <w:rsid w:val="4792EFB7"/>
    <w:rsid w:val="47A70A6B"/>
    <w:rsid w:val="486A4532"/>
    <w:rsid w:val="48B97EFD"/>
    <w:rsid w:val="494A8D5D"/>
    <w:rsid w:val="496569DD"/>
    <w:rsid w:val="49769491"/>
    <w:rsid w:val="4978A0E4"/>
    <w:rsid w:val="49E5E411"/>
    <w:rsid w:val="4A4B5F85"/>
    <w:rsid w:val="4A5542EB"/>
    <w:rsid w:val="4A68948D"/>
    <w:rsid w:val="4AADAAE5"/>
    <w:rsid w:val="4AD1DD39"/>
    <w:rsid w:val="4AD80CAA"/>
    <w:rsid w:val="4AE28098"/>
    <w:rsid w:val="4AF06751"/>
    <w:rsid w:val="4AF36CF3"/>
    <w:rsid w:val="4BA96AF7"/>
    <w:rsid w:val="4BABDAF0"/>
    <w:rsid w:val="4BB1AD1B"/>
    <w:rsid w:val="4BCE0789"/>
    <w:rsid w:val="4BD87932"/>
    <w:rsid w:val="4C0767F9"/>
    <w:rsid w:val="4C22CDF1"/>
    <w:rsid w:val="4C665887"/>
    <w:rsid w:val="4C75B7F3"/>
    <w:rsid w:val="4C8A2CEB"/>
    <w:rsid w:val="4CE33D59"/>
    <w:rsid w:val="4D3C7C34"/>
    <w:rsid w:val="4D593CDE"/>
    <w:rsid w:val="4D72653B"/>
    <w:rsid w:val="4D7355C7"/>
    <w:rsid w:val="4DA83EF6"/>
    <w:rsid w:val="4DAADFAB"/>
    <w:rsid w:val="4E004A6C"/>
    <w:rsid w:val="4E360C3E"/>
    <w:rsid w:val="4E83E3C7"/>
    <w:rsid w:val="4E94C383"/>
    <w:rsid w:val="4EA83336"/>
    <w:rsid w:val="4F3EAC08"/>
    <w:rsid w:val="4F46CD82"/>
    <w:rsid w:val="4F559C23"/>
    <w:rsid w:val="4F7ECEEF"/>
    <w:rsid w:val="4FA27821"/>
    <w:rsid w:val="4FD7CACF"/>
    <w:rsid w:val="4FF5741B"/>
    <w:rsid w:val="4FF86D8F"/>
    <w:rsid w:val="4FFFBEBC"/>
    <w:rsid w:val="500AA615"/>
    <w:rsid w:val="50562317"/>
    <w:rsid w:val="5090DDA0"/>
    <w:rsid w:val="50C1781F"/>
    <w:rsid w:val="5129B825"/>
    <w:rsid w:val="515BE549"/>
    <w:rsid w:val="51B08378"/>
    <w:rsid w:val="51E9CC3B"/>
    <w:rsid w:val="5201980C"/>
    <w:rsid w:val="522F115D"/>
    <w:rsid w:val="5278E718"/>
    <w:rsid w:val="52B5DE00"/>
    <w:rsid w:val="5329ADB8"/>
    <w:rsid w:val="5367AD3A"/>
    <w:rsid w:val="538CEA12"/>
    <w:rsid w:val="53C87E62"/>
    <w:rsid w:val="53DA41C5"/>
    <w:rsid w:val="53E1FFB2"/>
    <w:rsid w:val="53F16252"/>
    <w:rsid w:val="5405BF42"/>
    <w:rsid w:val="5407CD22"/>
    <w:rsid w:val="54392660"/>
    <w:rsid w:val="546158E7"/>
    <w:rsid w:val="546DBB44"/>
    <w:rsid w:val="54906975"/>
    <w:rsid w:val="54A35746"/>
    <w:rsid w:val="54B5326B"/>
    <w:rsid w:val="5626B6A0"/>
    <w:rsid w:val="5643D674"/>
    <w:rsid w:val="5684D906"/>
    <w:rsid w:val="570697FE"/>
    <w:rsid w:val="5721ADDB"/>
    <w:rsid w:val="574F2EB9"/>
    <w:rsid w:val="57589641"/>
    <w:rsid w:val="5761641E"/>
    <w:rsid w:val="57B03351"/>
    <w:rsid w:val="57D41EE3"/>
    <w:rsid w:val="583F31FA"/>
    <w:rsid w:val="58AEB35B"/>
    <w:rsid w:val="58B128E1"/>
    <w:rsid w:val="5934CA0A"/>
    <w:rsid w:val="59444C7A"/>
    <w:rsid w:val="597693D6"/>
    <w:rsid w:val="598A52D3"/>
    <w:rsid w:val="59BDC661"/>
    <w:rsid w:val="59CF2E14"/>
    <w:rsid w:val="59DD9F70"/>
    <w:rsid w:val="59E3DD00"/>
    <w:rsid w:val="59F7DC68"/>
    <w:rsid w:val="5A1813F2"/>
    <w:rsid w:val="5A7879F0"/>
    <w:rsid w:val="5A9CA4C4"/>
    <w:rsid w:val="5AD50B57"/>
    <w:rsid w:val="5B26FE08"/>
    <w:rsid w:val="5B554642"/>
    <w:rsid w:val="5B6343C0"/>
    <w:rsid w:val="5B7C9144"/>
    <w:rsid w:val="5B7F4E6C"/>
    <w:rsid w:val="5B98C545"/>
    <w:rsid w:val="5BB041AE"/>
    <w:rsid w:val="5BE42B53"/>
    <w:rsid w:val="5BFC6C27"/>
    <w:rsid w:val="5C342B63"/>
    <w:rsid w:val="5CA71BF3"/>
    <w:rsid w:val="5D0E8F80"/>
    <w:rsid w:val="5D40A679"/>
    <w:rsid w:val="5D7B94A8"/>
    <w:rsid w:val="5DAF9C02"/>
    <w:rsid w:val="5DB69CEE"/>
    <w:rsid w:val="5DC18BC7"/>
    <w:rsid w:val="5DDD33A5"/>
    <w:rsid w:val="5DDE72DE"/>
    <w:rsid w:val="5E280572"/>
    <w:rsid w:val="5E28C0DE"/>
    <w:rsid w:val="5E4D6F85"/>
    <w:rsid w:val="5E788404"/>
    <w:rsid w:val="5EBCA3CD"/>
    <w:rsid w:val="5EF309DE"/>
    <w:rsid w:val="5F41A0CF"/>
    <w:rsid w:val="5F4ADF76"/>
    <w:rsid w:val="5F526D4F"/>
    <w:rsid w:val="60B7528C"/>
    <w:rsid w:val="617300B0"/>
    <w:rsid w:val="61B388C3"/>
    <w:rsid w:val="61B4DD46"/>
    <w:rsid w:val="61BE5515"/>
    <w:rsid w:val="61C8D846"/>
    <w:rsid w:val="61D43BEA"/>
    <w:rsid w:val="61F45ED9"/>
    <w:rsid w:val="61F955F3"/>
    <w:rsid w:val="61F9A4A4"/>
    <w:rsid w:val="626C9534"/>
    <w:rsid w:val="629B48E8"/>
    <w:rsid w:val="629DFE35"/>
    <w:rsid w:val="62C59F66"/>
    <w:rsid w:val="62D2D2E1"/>
    <w:rsid w:val="62D50F87"/>
    <w:rsid w:val="62E941FB"/>
    <w:rsid w:val="63237B85"/>
    <w:rsid w:val="6357D7F9"/>
    <w:rsid w:val="639F541C"/>
    <w:rsid w:val="63B49AB2"/>
    <w:rsid w:val="6425DE72"/>
    <w:rsid w:val="6464BD64"/>
    <w:rsid w:val="649E6831"/>
    <w:rsid w:val="64A40A55"/>
    <w:rsid w:val="64A7810D"/>
    <w:rsid w:val="650575D9"/>
    <w:rsid w:val="6535DD0A"/>
    <w:rsid w:val="65703CDA"/>
    <w:rsid w:val="658A2610"/>
    <w:rsid w:val="65BF1928"/>
    <w:rsid w:val="65D68A9B"/>
    <w:rsid w:val="65DB139E"/>
    <w:rsid w:val="65DF9652"/>
    <w:rsid w:val="65EB1F71"/>
    <w:rsid w:val="66156596"/>
    <w:rsid w:val="664AD947"/>
    <w:rsid w:val="66811841"/>
    <w:rsid w:val="66A1FC5C"/>
    <w:rsid w:val="66A72E08"/>
    <w:rsid w:val="66BD0543"/>
    <w:rsid w:val="67176E71"/>
    <w:rsid w:val="671A70C1"/>
    <w:rsid w:val="674105F5"/>
    <w:rsid w:val="6751414A"/>
    <w:rsid w:val="675D7F34"/>
    <w:rsid w:val="6776FAE8"/>
    <w:rsid w:val="67D038FA"/>
    <w:rsid w:val="67F0DD84"/>
    <w:rsid w:val="68A2E066"/>
    <w:rsid w:val="68E591FE"/>
    <w:rsid w:val="68F1620F"/>
    <w:rsid w:val="695FEEDD"/>
    <w:rsid w:val="69BC41DD"/>
    <w:rsid w:val="69E40E28"/>
    <w:rsid w:val="69F50C09"/>
    <w:rsid w:val="6A168326"/>
    <w:rsid w:val="6A84B366"/>
    <w:rsid w:val="6A94A7B1"/>
    <w:rsid w:val="6A9C4119"/>
    <w:rsid w:val="6AAE84C1"/>
    <w:rsid w:val="6AD0DC94"/>
    <w:rsid w:val="6B0AA0B9"/>
    <w:rsid w:val="6B15CEC3"/>
    <w:rsid w:val="6B4F3C0D"/>
    <w:rsid w:val="6B5EA0FE"/>
    <w:rsid w:val="6B65375B"/>
    <w:rsid w:val="6B80C163"/>
    <w:rsid w:val="6BB25387"/>
    <w:rsid w:val="6BCFAF7B"/>
    <w:rsid w:val="6BCFFAA4"/>
    <w:rsid w:val="6C30F057"/>
    <w:rsid w:val="6C532199"/>
    <w:rsid w:val="6C6D739C"/>
    <w:rsid w:val="6C850097"/>
    <w:rsid w:val="6C96DE79"/>
    <w:rsid w:val="6CD05D3F"/>
    <w:rsid w:val="6CE89F10"/>
    <w:rsid w:val="6D341177"/>
    <w:rsid w:val="6D3CA434"/>
    <w:rsid w:val="6D40DF3F"/>
    <w:rsid w:val="6DB29D3C"/>
    <w:rsid w:val="6E14AC83"/>
    <w:rsid w:val="6E36F857"/>
    <w:rsid w:val="6E7002D4"/>
    <w:rsid w:val="6EE9F449"/>
    <w:rsid w:val="6F02CA5E"/>
    <w:rsid w:val="6F282792"/>
    <w:rsid w:val="6FBD2037"/>
    <w:rsid w:val="701797C5"/>
    <w:rsid w:val="7022D841"/>
    <w:rsid w:val="7038A87E"/>
    <w:rsid w:val="70432BAF"/>
    <w:rsid w:val="70AEE59F"/>
    <w:rsid w:val="71166B3D"/>
    <w:rsid w:val="71482979"/>
    <w:rsid w:val="71BB6A10"/>
    <w:rsid w:val="71D32C96"/>
    <w:rsid w:val="72086CAE"/>
    <w:rsid w:val="721EA17D"/>
    <w:rsid w:val="725FBEED"/>
    <w:rsid w:val="72A92FA1"/>
    <w:rsid w:val="733B586A"/>
    <w:rsid w:val="73C94FC7"/>
    <w:rsid w:val="73EA03F9"/>
    <w:rsid w:val="7400314C"/>
    <w:rsid w:val="742063FE"/>
    <w:rsid w:val="744A0FF0"/>
    <w:rsid w:val="74738C35"/>
    <w:rsid w:val="7477FB66"/>
    <w:rsid w:val="7490127C"/>
    <w:rsid w:val="7490915A"/>
    <w:rsid w:val="74BC7981"/>
    <w:rsid w:val="74BDD93F"/>
    <w:rsid w:val="74EAA012"/>
    <w:rsid w:val="75169CD2"/>
    <w:rsid w:val="7550A9F8"/>
    <w:rsid w:val="75F924EE"/>
    <w:rsid w:val="76269AF6"/>
    <w:rsid w:val="7661DB28"/>
    <w:rsid w:val="76C9EA57"/>
    <w:rsid w:val="77040B72"/>
    <w:rsid w:val="7714B3E3"/>
    <w:rsid w:val="775D3F47"/>
    <w:rsid w:val="7794F54F"/>
    <w:rsid w:val="779E42A0"/>
    <w:rsid w:val="783263C2"/>
    <w:rsid w:val="7848B872"/>
    <w:rsid w:val="785A053B"/>
    <w:rsid w:val="78631231"/>
    <w:rsid w:val="7881428D"/>
    <w:rsid w:val="789FDBD3"/>
    <w:rsid w:val="78ACF768"/>
    <w:rsid w:val="790F735F"/>
    <w:rsid w:val="7930C5B0"/>
    <w:rsid w:val="793B1F56"/>
    <w:rsid w:val="794A7579"/>
    <w:rsid w:val="7957C285"/>
    <w:rsid w:val="798BEE95"/>
    <w:rsid w:val="79AE646A"/>
    <w:rsid w:val="79AF9E47"/>
    <w:rsid w:val="79F7CE5F"/>
    <w:rsid w:val="79FEE292"/>
    <w:rsid w:val="7A146218"/>
    <w:rsid w:val="7A1B1258"/>
    <w:rsid w:val="7A3963D7"/>
    <w:rsid w:val="7A59457D"/>
    <w:rsid w:val="7A5BCD42"/>
    <w:rsid w:val="7A78C148"/>
    <w:rsid w:val="7AAC9A2D"/>
    <w:rsid w:val="7AE645DA"/>
    <w:rsid w:val="7AF43989"/>
    <w:rsid w:val="7AFB2356"/>
    <w:rsid w:val="7AFC67F6"/>
    <w:rsid w:val="7AFF5400"/>
    <w:rsid w:val="7BAAE15B"/>
    <w:rsid w:val="7BDF6A1B"/>
    <w:rsid w:val="7C4B2969"/>
    <w:rsid w:val="7CC78B66"/>
    <w:rsid w:val="7CD6FE8E"/>
    <w:rsid w:val="7D22E907"/>
    <w:rsid w:val="7D7C4A26"/>
    <w:rsid w:val="7DA52A09"/>
    <w:rsid w:val="7DAC21A2"/>
    <w:rsid w:val="7DDC258E"/>
    <w:rsid w:val="7E0436D3"/>
    <w:rsid w:val="7E48A0E9"/>
    <w:rsid w:val="7E4A336A"/>
    <w:rsid w:val="7E773CB8"/>
    <w:rsid w:val="7E984941"/>
    <w:rsid w:val="7EB92E98"/>
    <w:rsid w:val="7EE05448"/>
    <w:rsid w:val="7F06EB03"/>
    <w:rsid w:val="7F54B2A3"/>
    <w:rsid w:val="7F86DED7"/>
    <w:rsid w:val="7FAC1BAF"/>
  </w:rsids>
  <w14:docId w14:val="532FAFC4"/>
  <w15:docId w15:val="{9D59912E-E505-4607-8B2B-A82B3E02F83D}"/>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Liberation Serif" w:hAnsi="Liberation Serif" w:eastAsia="Noto Serif CJK SC" w:cs="Lohit Devanagari"/>
        <w:sz w:val="24"/>
        <w:szCs w:val="24"/>
        <w:lang w:val="en-US"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pPr>
    <w:rPr>
      <w:rFonts w:ascii="Liberation Serif;Times New Roman" w:hAnsi="Liberation Serif;Times New Roman" w:eastAsia="Noto Serif CJK SC" w:cs="Lohit Devanagari"/>
      <w:color w:val="auto"/>
      <w:kern w:val="2"/>
      <w:sz w:val="24"/>
      <w:szCs w:val="24"/>
      <w:lang w:val="en-US" w:eastAsia="zh-CN" w:bidi="hi-IN"/>
    </w:rPr>
  </w:style>
  <w:style w:type="character" w:styleId="NumberingSymbols">
    <w:name w:val="Numbering Symbols"/>
    <w:qFormat/>
    <w:rPr/>
  </w:style>
  <w:style w:type="character" w:styleId="CaptionCharacters">
    <w:name w:val="Caption Characters"/>
    <w:qFormat/>
    <w:rPr/>
  </w:style>
  <w:style w:type="paragraph" w:styleId="Heading">
    <w:name w:val="Heading"/>
    <w:basedOn w:val="Normal"/>
    <w:next w:val="TextBody"/>
    <w:qFormat/>
    <w:pPr>
      <w:keepNext w:val="true"/>
      <w:spacing w:before="240" w:after="120"/>
    </w:pPr>
    <w:rPr>
      <w:rFonts w:ascii="Liberation Sans;Arial" w:hAnsi="Liberation Sans;Arial" w:eastAsia="Noto Sans CJK SC" w:cs="Lohit Devanagari"/>
      <w:sz w:val="28"/>
      <w:szCs w:val="28"/>
    </w:rPr>
  </w:style>
  <w:style w:type="paragraph" w:styleId="TextBody">
    <w:name w:val="Body Text"/>
    <w:basedOn w:val="Normal"/>
    <w:pPr>
      <w:spacing w:before="0" w:after="140" w:line="276" w:lineRule="auto"/>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FirstLineIndent">
    <w:name w:val="Body Text First Indent"/>
    <w:basedOn w:val="TextBody"/>
    <w:pPr>
      <w:ind w:left="0" w:right="0" w:firstLine="283"/>
    </w:pPr>
    <w:rPr/>
  </w:style>
  <w:style w:type="paragraph" w:styleId="UserIndex10">
    <w:name w:val="User Index 10"/>
    <w:basedOn w:val="Index"/>
    <w:qFormat/>
    <w:pPr>
      <w:tabs>
        <w:tab w:val="clear" w:pos="709"/>
        <w:tab w:val="right" w:leader="dot" w:pos="9029"/>
      </w:tabs>
      <w:ind w:left="2551" w:right="0" w:hanging="0"/>
    </w:pPr>
    <w:rPr/>
  </w:style>
  <w:style w:type="paragraph" w:styleId="Iiumjournal">
    <w:name w:val="iium journal"/>
    <w:basedOn w:val="Normal"/>
    <w:qFormat/>
    <w:pPr>
      <w:numPr>
        <w:ilvl w:val="0"/>
        <w:numId w:val="1"/>
      </w:numPr>
      <w:tabs>
        <w:tab w:val="clear" w:pos="709"/>
        <w:tab w:val="left" w:leader="none" w:pos="446"/>
      </w:tabs>
      <w:spacing w:before="115" w:after="115"/>
      <w:jc w:val="both"/>
    </w:pPr>
    <w:rPr>
      <w:rFonts w:ascii="Times New Roman" w:hAnsi="Times New Roman" w:cs="Times New Roman"/>
    </w:rPr>
  </w:style>
  <w:style w:type="paragraph" w:styleId="PreformattedText">
    <w:name w:val="Preformatted Text"/>
    <w:basedOn w:val="Normal"/>
    <w:qFormat/>
    <w:pPr>
      <w:spacing w:before="0" w:after="0"/>
    </w:pPr>
    <w:rPr>
      <w:rFonts w:ascii="Liberation Mono;Courier New" w:hAnsi="Liberation Mono;Courier New" w:eastAsia="Noto Sans Mono CJK SC" w:cs="Liberation Mono;Courier New"/>
      <w:sz w:val="20"/>
      <w:szCs w:val="20"/>
    </w:rPr>
  </w:style>
  <w:style w:type="paragraph" w:styleId="TableContents">
    <w:name w:val="Table Contents"/>
    <w:basedOn w:val="Normal"/>
    <w:qFormat/>
    <w:pPr>
      <w:widowControl w:val="false"/>
      <w:suppressLineNumbers/>
    </w:pPr>
    <w:rPr/>
  </w:style>
  <w:style w:type="paragraph" w:styleId="Table">
    <w:name w:val="Table"/>
    <w:basedOn w:val="Caption"/>
    <w:qFormat/>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xmlns:w="http://schemas.openxmlformats.org/wordprocessingml/2006/main" w:type="table" w:styleId="TableNormal" w:default="1">
    <w:name xmlns:w="http://schemas.openxmlformats.org/wordprocessingml/2006/main" w:val="Normal Table"/>
    <w:uiPriority xmlns:w="http://schemas.openxmlformats.org/wordprocessingml/2006/main" w:val="99"/>
    <w:semiHidden xmlns:w="http://schemas.openxmlformats.org/wordprocessingml/2006/main"/>
    <w:unhideWhenUsed xmlns:w="http://schemas.openxmlformats.org/wordprocessingml/2006/main"/>
    <w:qFormat xmlns:w="http://schemas.openxmlformats.org/wordprocessingml/2006/main"/>
    <w:tblPr xmlns:w="http://schemas.openxmlformats.org/wordprocessingml/2006/main">
      <w:tblInd w:w="0" w:type="dxa"/>
      <w:tblCellMar>
        <w:top w:w="0" w:type="dxa"/>
        <w:left w:w="108" w:type="dxa"/>
        <w:bottom w:w="0" w:type="dxa"/>
        <w:right w:w="108"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1.png" Id="rId2" /><Relationship Type="http://schemas.openxmlformats.org/officeDocument/2006/relationships/image" Target="media/image1.png" Id="rId3" /><Relationship Type="http://schemas.openxmlformats.org/officeDocument/2006/relationships/image" Target="media/image2.png" Id="rId4" /><Relationship Type="http://schemas.openxmlformats.org/officeDocument/2006/relationships/image" Target="media/image2.png" Id="rId5" /><Relationship Type="http://schemas.openxmlformats.org/officeDocument/2006/relationships/image" Target="media/image8.png" Id="rId20" /><Relationship Type="http://schemas.openxmlformats.org/officeDocument/2006/relationships/image" Target="media/image8.png" Id="rId21" /><Relationship Type="http://schemas.openxmlformats.org/officeDocument/2006/relationships/image" Target="media/image9.png" Id="rId22" /><Relationship Type="http://schemas.openxmlformats.org/officeDocument/2006/relationships/image" Target="media/image9.png" Id="rId23" /><Relationship Type="http://schemas.openxmlformats.org/officeDocument/2006/relationships/image" Target="media/image10.png" Id="rId24" /><Relationship Type="http://schemas.openxmlformats.org/officeDocument/2006/relationships/image" Target="media/image10.png" Id="rId25" /><Relationship Type="http://schemas.openxmlformats.org/officeDocument/2006/relationships/image" Target="media/image11.png" Id="rId26" /><Relationship Type="http://schemas.openxmlformats.org/officeDocument/2006/relationships/image" Target="media/image11.png" Id="rId27" /><Relationship Type="http://schemas.openxmlformats.org/officeDocument/2006/relationships/image" Target="media/image12.png" Id="rId28" /><Relationship Type="http://schemas.openxmlformats.org/officeDocument/2006/relationships/image" Target="media/image12.png" Id="rId29" /><Relationship Type="http://schemas.openxmlformats.org/officeDocument/2006/relationships/image" Target="media/image16.png" Id="rId34" /><Relationship Type="http://schemas.openxmlformats.org/officeDocument/2006/relationships/image" Target="media/image17.png" Id="rId35" /><Relationship Type="http://schemas.openxmlformats.org/officeDocument/2006/relationships/image" Target="media/image17.png" Id="rId36" /><Relationship Type="http://schemas.openxmlformats.org/officeDocument/2006/relationships/image" Target="media/image1.png" Id="rId37" /><Relationship Type="http://schemas.openxmlformats.org/officeDocument/2006/relationships/image" Target="media/image1.png" Id="rId38" /><Relationship Type="http://schemas.openxmlformats.org/officeDocument/2006/relationships/image" Target="media/image18.png" Id="rId39" /><Relationship Type="http://schemas.openxmlformats.org/officeDocument/2006/relationships/image" Target="media/image18.png" Id="rId40" /><Relationship Type="http://schemas.openxmlformats.org/officeDocument/2006/relationships/image" Target="media/image19.png" Id="rId41" /><Relationship Type="http://schemas.openxmlformats.org/officeDocument/2006/relationships/image" Target="media/image19.png" Id="rId42" /><Relationship Type="http://schemas.openxmlformats.org/officeDocument/2006/relationships/image" Target="media/image4.png" Id="rId43" /><Relationship Type="http://schemas.openxmlformats.org/officeDocument/2006/relationships/image" Target="media/image4.png" Id="rId44" /><Relationship Type="http://schemas.openxmlformats.org/officeDocument/2006/relationships/image" Target="media/image20.png" Id="rId45" /><Relationship Type="http://schemas.openxmlformats.org/officeDocument/2006/relationships/image" Target="media/image20.png" Id="rId46" /><Relationship Type="http://schemas.openxmlformats.org/officeDocument/2006/relationships/image" Target="media/image21.png" Id="rId47" /><Relationship Type="http://schemas.openxmlformats.org/officeDocument/2006/relationships/image" Target="media/image21.png" Id="rId48" /><Relationship Type="http://schemas.openxmlformats.org/officeDocument/2006/relationships/image" Target="media/image23.png" Id="rId51" /><Relationship Type="http://schemas.openxmlformats.org/officeDocument/2006/relationships/image" Target="media/image23.png" Id="rId52" /><Relationship Type="http://schemas.openxmlformats.org/officeDocument/2006/relationships/image" Target="media/image24.png" Id="rId53" /><Relationship Type="http://schemas.openxmlformats.org/officeDocument/2006/relationships/image" Target="media/image25.png" Id="rId54" /><Relationship Type="http://schemas.openxmlformats.org/officeDocument/2006/relationships/image" Target="media/image26.png" Id="rId55" /><Relationship Type="http://schemas.openxmlformats.org/officeDocument/2006/relationships/image" Target="media/image27.png" Id="rId56" /><Relationship Type="http://schemas.openxmlformats.org/officeDocument/2006/relationships/image" Target="media/image28.png" Id="rId57" /><Relationship Type="http://schemas.openxmlformats.org/officeDocument/2006/relationships/image" Target="media/image30.png" Id="rId64" /><Relationship Type="http://schemas.openxmlformats.org/officeDocument/2006/relationships/image" Target="media/image30.png" Id="rId65" /><Relationship Type="http://schemas.openxmlformats.org/officeDocument/2006/relationships/image" Target="media/image17.png" Id="rId66" /><Relationship Type="http://schemas.openxmlformats.org/officeDocument/2006/relationships/image" Target="media/image17.png" Id="rId67" /><Relationship Type="http://schemas.openxmlformats.org/officeDocument/2006/relationships/image" Target="media/image37.png" Id="rId88" /><Relationship Type="http://schemas.openxmlformats.org/officeDocument/2006/relationships/image" Target="media/image37.png" Id="rId89" /><Relationship Type="http://schemas.openxmlformats.org/officeDocument/2006/relationships/image" Target="media/image38.png" Id="rId90" /><Relationship Type="http://schemas.openxmlformats.org/officeDocument/2006/relationships/image" Target="media/image38.png" Id="rId91" /><Relationship Type="http://schemas.openxmlformats.org/officeDocument/2006/relationships/image" Target="media/image42.png" Id="rId98" /><Relationship Type="http://schemas.openxmlformats.org/officeDocument/2006/relationships/image" Target="media/image42.png" Id="rId99" /><Relationship Type="http://schemas.openxmlformats.org/officeDocument/2006/relationships/image" Target="media/image43.png" Id="rId100" /><Relationship Type="http://schemas.openxmlformats.org/officeDocument/2006/relationships/image" Target="media/image43.png" Id="rId101" /><Relationship Type="http://schemas.openxmlformats.org/officeDocument/2006/relationships/image" Target="media/image44.png" Id="rId102" /><Relationship Type="http://schemas.openxmlformats.org/officeDocument/2006/relationships/image" Target="media/image44.png" Id="rId103" /><Relationship Type="http://schemas.openxmlformats.org/officeDocument/2006/relationships/image" Target="media/image45.png" Id="rId104" /><Relationship Type="http://schemas.openxmlformats.org/officeDocument/2006/relationships/image" Target="media/image41.png" Id="rId144" /><Relationship Type="http://schemas.openxmlformats.org/officeDocument/2006/relationships/image" Target="media/image41.png" Id="rId145" /><Relationship Type="http://schemas.openxmlformats.org/officeDocument/2006/relationships/image" Target="media/image65.png" Id="rId146" /><Relationship Type="http://schemas.openxmlformats.org/officeDocument/2006/relationships/image" Target="media/image69.png" Id="rId155" /><Relationship Type="http://schemas.openxmlformats.org/officeDocument/2006/relationships/image" Target="media/image70.png" Id="rId156" /><Relationship Type="http://schemas.openxmlformats.org/officeDocument/2006/relationships/image" Target="media/image71.png" Id="rId157" /><Relationship Type="http://schemas.openxmlformats.org/officeDocument/2006/relationships/image" Target="media/image75.png" Id="rId165" /><Relationship Type="http://schemas.openxmlformats.org/officeDocument/2006/relationships/numbering" Target="numbering.xml" Id="rId200" /><Relationship Type="http://schemas.openxmlformats.org/officeDocument/2006/relationships/fontTable" Target="fontTable.xml" Id="rId201" /><Relationship Type="http://schemas.openxmlformats.org/officeDocument/2006/relationships/settings" Target="settings.xml" Id="rId202" /><Relationship Type="http://schemas.openxmlformats.org/officeDocument/2006/relationships/image" Target="/media/image62.png" Id="R17b27e9755cf4227" /><Relationship Type="http://schemas.openxmlformats.org/officeDocument/2006/relationships/image" Target="/media/image63.png" Id="Rc53af9a2fd7e4797" /><Relationship Type="http://schemas.openxmlformats.org/officeDocument/2006/relationships/image" Target="/media/image64.png" Id="Rce830d2ae1064292" /><Relationship Type="http://schemas.openxmlformats.org/officeDocument/2006/relationships/image" Target="/media/image65.png" Id="R6e9fbdf873be4b81" /><Relationship Type="http://schemas.openxmlformats.org/officeDocument/2006/relationships/image" Target="/media/image66.png" Id="Rec63c8dfe0024cc8" /><Relationship Type="http://schemas.openxmlformats.org/officeDocument/2006/relationships/image" Target="/media/image67.png" Id="R8127c285a470496f" /><Relationship Type="http://schemas.openxmlformats.org/officeDocument/2006/relationships/image" Target="/media/image68.png" Id="R2a972ede778246e8" /><Relationship Type="http://schemas.openxmlformats.org/officeDocument/2006/relationships/image" Target="/media/image69.png" Id="R295c1aec30cf4234" /><Relationship Type="http://schemas.openxmlformats.org/officeDocument/2006/relationships/image" Target="/media/image6a.png" Id="R57462f5648f143fd" /><Relationship Type="http://schemas.openxmlformats.org/officeDocument/2006/relationships/image" Target="/media/image6b.png" Id="Re8c24889e6064690" /><Relationship Type="http://schemas.openxmlformats.org/officeDocument/2006/relationships/image" Target="/media/image6c.png" Id="R3e1012465b9841ef" /><Relationship Type="http://schemas.openxmlformats.org/officeDocument/2006/relationships/image" Target="/media/image6d.png" Id="R96c9c3eded9f4f84" /><Relationship Type="http://schemas.openxmlformats.org/officeDocument/2006/relationships/image" Target="/media/image6e.png" Id="R2416085760c541ec" /><Relationship Type="http://schemas.openxmlformats.org/officeDocument/2006/relationships/image" Target="/media/image6f.png" Id="Rc3ea916d3eb248fd" /><Relationship Type="http://schemas.openxmlformats.org/officeDocument/2006/relationships/image" Target="/media/image70.png" Id="Rad9873564ecf4666" /><Relationship Type="http://schemas.openxmlformats.org/officeDocument/2006/relationships/image" Target="/media/image71.png" Id="R45defce08f3a4fb6" /><Relationship Type="http://schemas.openxmlformats.org/officeDocument/2006/relationships/image" Target="/media/image72.png" Id="R2513e1327d4e4a5e" /><Relationship Type="http://schemas.openxmlformats.org/officeDocument/2006/relationships/image" Target="/media/image73.png" Id="Rfc47c10280b144fc" /><Relationship Type="http://schemas.openxmlformats.org/officeDocument/2006/relationships/image" Target="/media/image74.png" Id="R5a02ca5fd35e4f7f" /><Relationship Type="http://schemas.openxmlformats.org/officeDocument/2006/relationships/image" Target="/media/image75.png" Id="R361c2c2d836b478a" /><Relationship Type="http://schemas.openxmlformats.org/officeDocument/2006/relationships/image" Target="/media/image76.png" Id="Rc1d28c2541f84f77" /><Relationship Type="http://schemas.openxmlformats.org/officeDocument/2006/relationships/header" Target="header.xml" Id="R6b33b9ab9e69415c" /><Relationship Type="http://schemas.openxmlformats.org/officeDocument/2006/relationships/footer" Target="footer.xml" Id="Rb20fcd3a34a54e95" /><Relationship Type="http://schemas.openxmlformats.org/officeDocument/2006/relationships/header" Target="header2.xml" Id="Rec6e8841b05840cc" /><Relationship Type="http://schemas.openxmlformats.org/officeDocument/2006/relationships/footer" Target="footer2.xml" Id="R0783a9b6b19b437f" /><Relationship Type="http://schemas.openxmlformats.org/officeDocument/2006/relationships/header" Target="header3.xml" Id="Rba42c13af0ed4006" /><Relationship Type="http://schemas.openxmlformats.org/officeDocument/2006/relationships/footer" Target="footer3.xml" Id="R71d134d2579247f3" /><Relationship Type="http://schemas.openxmlformats.org/officeDocument/2006/relationships/image" Target="/media/image7a.png" Id="Rd64c4377b0d14e48" /><Relationship Type="http://schemas.openxmlformats.org/officeDocument/2006/relationships/image" Target="/media/image7b.png" Id="Rcde6dce153874da0" /><Relationship Type="http://schemas.openxmlformats.org/officeDocument/2006/relationships/image" Target="/media/image7d.png" Id="R7de5e61d299f450f" /><Relationship Type="http://schemas.openxmlformats.org/officeDocument/2006/relationships/image" Target="/media/image7e.png" Id="R7498e257d91a4d32" /><Relationship Type="http://schemas.openxmlformats.org/officeDocument/2006/relationships/image" Target="/media/image7f.png" Id="R99121ea1f9c340e5" /><Relationship Type="http://schemas.openxmlformats.org/officeDocument/2006/relationships/image" Target="/media/image80.png" Id="R817db91536574cde" /><Relationship Type="http://schemas.openxmlformats.org/officeDocument/2006/relationships/image" Target="/media/image81.png" Id="Rc615e851a9ac4f85" /><Relationship Type="http://schemas.openxmlformats.org/officeDocument/2006/relationships/image" Target="/media/image82.png" Id="R34682e6d8bf243d1" /><Relationship Type="http://schemas.openxmlformats.org/officeDocument/2006/relationships/image" Target="/media/image83.png" Id="R1d59fe62bbaa4017" /><Relationship Type="http://schemas.openxmlformats.org/officeDocument/2006/relationships/image" Target="/media/image84.png" Id="Rc799c17a7b6f42da" /><Relationship Type="http://schemas.openxmlformats.org/officeDocument/2006/relationships/image" Target="/media/image85.png" Id="R33cc19dd00d84c90" /><Relationship Type="http://schemas.openxmlformats.org/officeDocument/2006/relationships/image" Target="/media/image86.png" Id="R2778cae8f2134733" /><Relationship Type="http://schemas.openxmlformats.org/officeDocument/2006/relationships/image" Target="/media/image87.png" Id="R8c0df7207cdd4472" /><Relationship Type="http://schemas.openxmlformats.org/officeDocument/2006/relationships/image" Target="/media/image88.png" Id="R934840b42c3b4226" /><Relationship Type="http://schemas.openxmlformats.org/officeDocument/2006/relationships/image" Target="/media/image89.png" Id="Ra893831c2f284f44" /><Relationship Type="http://schemas.openxmlformats.org/officeDocument/2006/relationships/image" Target="/media/image8a.png" Id="R7ffe85c352c34138" /><Relationship Type="http://schemas.openxmlformats.org/officeDocument/2006/relationships/image" Target="/media/image8b.png" Id="Rd0fcfc06bbf948eb" /><Relationship Type="http://schemas.openxmlformats.org/officeDocument/2006/relationships/image" Target="/media/image8c.png" Id="R9eb51550d0974b16" /><Relationship Type="http://schemas.openxmlformats.org/officeDocument/2006/relationships/image" Target="/media/image8d.png" Id="Ra31cf3a2f5ae4fac" /><Relationship Type="http://schemas.openxmlformats.org/officeDocument/2006/relationships/image" Target="/media/image8e.png" Id="R471493d5dc9547eb" /><Relationship Type="http://schemas.openxmlformats.org/officeDocument/2006/relationships/image" Target="/media/image8f.png" Id="R2d5265f399cb481a" /><Relationship Type="http://schemas.openxmlformats.org/officeDocument/2006/relationships/image" Target="/media/image90.png" Id="Rc3288c4ec26944e0" /><Relationship Type="http://schemas.openxmlformats.org/officeDocument/2006/relationships/image" Target="/media/image91.png" Id="Ra0d92d4da1cd4da5" /><Relationship Type="http://schemas.openxmlformats.org/officeDocument/2006/relationships/image" Target="/media/image92.png" Id="Rfd5e83c583b9480b" /><Relationship Type="http://schemas.openxmlformats.org/officeDocument/2006/relationships/image" Target="/media/image93.png" Id="R675b3be7d3f44925" /><Relationship Type="http://schemas.openxmlformats.org/officeDocument/2006/relationships/image" Target="/media/image94.png" Id="Rc135edc4f4394b1b" /><Relationship Type="http://schemas.openxmlformats.org/officeDocument/2006/relationships/image" Target="/media/image95.png" Id="R2f96f459bb1b40a5" /><Relationship Type="http://schemas.openxmlformats.org/officeDocument/2006/relationships/image" Target="/media/image96.png" Id="Rb49d1338d3514fe9" /><Relationship Type="http://schemas.openxmlformats.org/officeDocument/2006/relationships/image" Target="/media/image97.png" Id="Rf06d79d4145343a5" /><Relationship Type="http://schemas.openxmlformats.org/officeDocument/2006/relationships/image" Target="/media/image98.png" Id="R4ffbc6db016c4dc1" /><Relationship Type="http://schemas.openxmlformats.org/officeDocument/2006/relationships/image" Target="/media/image99.png" Id="Rd00df83737b3420a" /><Relationship Type="http://schemas.openxmlformats.org/officeDocument/2006/relationships/image" Target="/media/image9a.png" Id="R24bc04bf834f4010" /><Relationship Type="http://schemas.openxmlformats.org/officeDocument/2006/relationships/image" Target="/media/image9b.png" Id="Rac4116a026224823" /><Relationship Type="http://schemas.openxmlformats.org/officeDocument/2006/relationships/image" Target="/media/image9c.png" Id="Rd0320bcd2c7b4b32" /><Relationship Type="http://schemas.openxmlformats.org/officeDocument/2006/relationships/image" Target="/media/image9d.png" Id="Rda5bd45611dc427f" /><Relationship Type="http://schemas.openxmlformats.org/officeDocument/2006/relationships/image" Target="/media/image9e.png" Id="Rec2cda7cf9de4692" /><Relationship Type="http://schemas.openxmlformats.org/officeDocument/2006/relationships/image" Target="/media/image9f.png" Id="R520a44efb2054cb2" /><Relationship Type="http://schemas.openxmlformats.org/officeDocument/2006/relationships/image" Target="/media/imagea0.png" Id="R2cc16e6b4c514390" /><Relationship Type="http://schemas.openxmlformats.org/officeDocument/2006/relationships/image" Target="/media/imagea1.png" Id="Rd73087e151564898" /><Relationship Type="http://schemas.openxmlformats.org/officeDocument/2006/relationships/image" Target="/media/imagea2.png" Id="R5f94a08706c04cd2" /><Relationship Type="http://schemas.openxmlformats.org/officeDocument/2006/relationships/image" Target="/media/imagea3.png" Id="R1d936b9e8e504408" /><Relationship Type="http://schemas.openxmlformats.org/officeDocument/2006/relationships/image" Target="/media/imagea4.png" Id="R2b9da0980ad3466f" /><Relationship Type="http://schemas.openxmlformats.org/officeDocument/2006/relationships/image" Target="/media/imagea5.png" Id="R48f9d0cb6179473b" /><Relationship Type="http://schemas.openxmlformats.org/officeDocument/2006/relationships/image" Target="/media/imagea6.png" Id="R74f6807549374d32" /><Relationship Type="http://schemas.openxmlformats.org/officeDocument/2006/relationships/image" Target="/media/imagea7.png" Id="R94a17351b8284a6c" /><Relationship Type="http://schemas.openxmlformats.org/officeDocument/2006/relationships/image" Target="/media/imagea8.png" Id="R58d85d8a8f514eb8" /><Relationship Type="http://schemas.openxmlformats.org/officeDocument/2006/relationships/image" Target="/media/imagea9.png" Id="Rd7e0dc1da865489a" /><Relationship Type="http://schemas.openxmlformats.org/officeDocument/2006/relationships/image" Target="/media/imageaa.png" Id="R5e56e1575e144f93" /><Relationship Type="http://schemas.openxmlformats.org/officeDocument/2006/relationships/image" Target="/media/imageab.png" Id="R3cfebbed17564cba" /><Relationship Type="http://schemas.openxmlformats.org/officeDocument/2006/relationships/image" Target="/media/imageac.png" Id="Rea4b57b19cf34304" /><Relationship Type="http://schemas.openxmlformats.org/officeDocument/2006/relationships/image" Target="/media/imagead.png" Id="R3a10e8024d764eb3" /><Relationship Type="http://schemas.microsoft.com/office/2020/10/relationships/intelligence" Target="intelligence2.xml" Id="Rf9005a32eda34f6c" /><Relationship Type="http://schemas.openxmlformats.org/officeDocument/2006/relationships/image" Target="/media/image77.png" Id="R24e4ff30292548c7" /><Relationship Type="http://schemas.openxmlformats.org/officeDocument/2006/relationships/image" Target="/media/image78.png" Id="Re1809904830c4368" /><Relationship Type="http://schemas.openxmlformats.org/officeDocument/2006/relationships/image" Target="/media/image79.png" Id="R6eecfa3b2e1f4e3f" /><Relationship Type="http://schemas.openxmlformats.org/officeDocument/2006/relationships/image" Target="/media/imageae.png" Id="Rf2c1f0b47a1049ec" /><Relationship Type="http://schemas.openxmlformats.org/officeDocument/2006/relationships/image" Target="/media/image7c.png" Id="R4fd284fd90db40f6" /><Relationship Type="http://schemas.openxmlformats.org/officeDocument/2006/relationships/image" Target="/media/image2.jpg" Id="R31221c1a24d046fe" /><Relationship Type="http://schemas.openxmlformats.org/officeDocument/2006/relationships/image" Target="/media/imageb0.png" Id="R3d331248215c4a2e" /></Relationships>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2022-10-07T10:34:54.0000000Z</dcterms:created>
  <dc:creator/>
  <dc:description/>
  <dc:language>en-US</dc:language>
  <lastModifiedBy>HAFIZ BIN IMAN</lastModifiedBy>
  <dcterms:modified xsi:type="dcterms:W3CDTF">2022-11-03T07:47:31.3058183Z</dcterms:modified>
  <revision>28</revision>
  <dc:subject/>
  <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Unique User Id_1">
    <vt:lpwstr>198269a0-3fa8-314c-81b1-06dc7a9f0096</vt:lpwstr>
  </property>
  <property fmtid="{D5CDD505-2E9C-101B-9397-08002B2CF9AE}" pid="5" name="TexMathsIgnorePreamble">
    <vt:lpwstr>FALSE</vt:lpwstr>
  </property>
  <property fmtid="{D5CDD505-2E9C-101B-9397-08002B2CF9AE}" pid="6" name="TexMathsPreamble">
    <vt:lpwstr>\usepackage{amsmath}§\usepackage{amssymb}§\usepackage[usenames]{color}§\usepackage{ifxetex}§§%IMAN  §\usepackage{mathtools} % for equations§\usepackage{physics}§\usepackage{arydshln} %adding dash line to matrix§§%algorithms§\usepackage[linesnumbered,ruled,vlined]{algorithm2e}§\newcommand\mycommfont[1]{\footnotesize\ttfamily\textcolor{blue}{#1}}§\SetCommentSty{mycommfont}§\SetKwInput{KwInput}{Input}                % Set the Input§\SetKwInput{KwOutput}{Output}              % set the Output§%IMAN§§% XeLaTeX compiler§\ifxetex§§    \usepackage{fontspec}§    \usepackage{unicode-math}§§    % Uncomment these lines for alternative fonts§    %\setmainfont{FreeSerif}§    %\setmathfont{FreeSerif}§§% LaTeX compiler§\else§§    % Uncomment this line for sans-serif maths font§    %\everymath{\mathsf{\xdef\mysf{\mathgroup\the\mathgroup\relax}}\mysf}§§\fi§</vt:lpwstr>
  </property>
</Properties>
</file>